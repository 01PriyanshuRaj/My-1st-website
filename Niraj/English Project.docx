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188" w:rsidRDefault="00684B97" w:rsidP="00ED7A69">
      <w:pPr>
        <w:ind w:left="1350" w:firstLine="2070"/>
        <w:jc w:val="both"/>
        <w:rPr>
          <w:b/>
          <w:bCs/>
          <w:sz w:val="40"/>
        </w:rPr>
      </w:pPr>
      <w:r>
        <w:rPr>
          <w:bCs/>
          <w:noProof/>
          <w:color w:val="002060"/>
          <w:sz w:val="24"/>
        </w:rPr>
        <w:drawing>
          <wp:inline distT="0" distB="0" distL="0" distR="0">
            <wp:extent cx="1531088" cy="1499191"/>
            <wp:effectExtent l="19050" t="0" r="0" b="0"/>
            <wp:docPr id="5" name="Picture 0" descr="1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74.jpg"/>
                    <pic:cNvPicPr/>
                  </pic:nvPicPr>
                  <pic:blipFill>
                    <a:blip r:embed="rId8"/>
                    <a:stretch>
                      <a:fillRect/>
                    </a:stretch>
                  </pic:blipFill>
                  <pic:spPr>
                    <a:xfrm>
                      <a:off x="0" y="0"/>
                      <a:ext cx="1527664" cy="1495838"/>
                    </a:xfrm>
                    <a:prstGeom prst="rect">
                      <a:avLst/>
                    </a:prstGeom>
                  </pic:spPr>
                </pic:pic>
              </a:graphicData>
            </a:graphic>
          </wp:inline>
        </w:drawing>
      </w:r>
    </w:p>
    <w:p w:rsidR="00A34520" w:rsidRPr="004B4D65" w:rsidRDefault="00A34520" w:rsidP="00D42832">
      <w:pPr>
        <w:ind w:left="-270"/>
        <w:jc w:val="both"/>
        <w:rPr>
          <w:color w:val="002060"/>
          <w:sz w:val="32"/>
        </w:rPr>
      </w:pPr>
      <w:r w:rsidRPr="004B4D65">
        <w:rPr>
          <w:b/>
          <w:bCs/>
          <w:color w:val="002060"/>
          <w:sz w:val="40"/>
        </w:rPr>
        <w:t xml:space="preserve">University College </w:t>
      </w:r>
      <w:r w:rsidR="00D42832" w:rsidRPr="004B4D65">
        <w:rPr>
          <w:b/>
          <w:bCs/>
          <w:color w:val="002060"/>
          <w:sz w:val="40"/>
        </w:rPr>
        <w:t>of</w:t>
      </w:r>
      <w:r w:rsidRPr="004B4D65">
        <w:rPr>
          <w:b/>
          <w:bCs/>
          <w:color w:val="002060"/>
          <w:sz w:val="40"/>
        </w:rPr>
        <w:t xml:space="preserve"> Engineering &amp; Technology (UCET)</w:t>
      </w:r>
      <w:r w:rsidRPr="004B4D65">
        <w:rPr>
          <w:b/>
          <w:bCs/>
          <w:color w:val="002060"/>
          <w:sz w:val="40"/>
        </w:rPr>
        <w:br/>
      </w:r>
      <w:r w:rsidRPr="004B4D65">
        <w:rPr>
          <w:color w:val="002060"/>
          <w:sz w:val="36"/>
        </w:rPr>
        <w:t xml:space="preserve">                   </w:t>
      </w:r>
      <w:r w:rsidR="00D42832" w:rsidRPr="004B4D65">
        <w:rPr>
          <w:color w:val="002060"/>
          <w:sz w:val="36"/>
        </w:rPr>
        <w:t>Vinoba</w:t>
      </w:r>
      <w:r w:rsidR="00ED7A69">
        <w:rPr>
          <w:color w:val="002060"/>
          <w:sz w:val="36"/>
        </w:rPr>
        <w:t xml:space="preserve"> </w:t>
      </w:r>
      <w:r w:rsidR="00D42832">
        <w:rPr>
          <w:color w:val="002060"/>
          <w:sz w:val="36"/>
        </w:rPr>
        <w:t>Bhave</w:t>
      </w:r>
      <w:r w:rsidRPr="004B4D65">
        <w:rPr>
          <w:color w:val="002060"/>
          <w:sz w:val="36"/>
        </w:rPr>
        <w:t xml:space="preserve"> University, Hazaribagh </w:t>
      </w:r>
      <w:r w:rsidRPr="004B4D65">
        <w:rPr>
          <w:color w:val="002060"/>
          <w:sz w:val="32"/>
        </w:rPr>
        <w:t>(825301</w:t>
      </w:r>
      <w:r w:rsidR="00EA680A" w:rsidRPr="004B4D65">
        <w:rPr>
          <w:color w:val="002060"/>
          <w:sz w:val="32"/>
        </w:rPr>
        <w:t>)</w:t>
      </w:r>
      <w:r w:rsidRPr="004B4D65">
        <w:rPr>
          <w:b/>
          <w:bCs/>
          <w:color w:val="002060"/>
          <w:sz w:val="32"/>
        </w:rPr>
        <w:t xml:space="preserve">                </w:t>
      </w:r>
    </w:p>
    <w:p w:rsidR="00A34520" w:rsidRDefault="00A34520" w:rsidP="00D42832">
      <w:pPr>
        <w:ind w:left="-270"/>
        <w:jc w:val="both"/>
        <w:rPr>
          <w:b/>
          <w:bCs/>
        </w:rPr>
      </w:pPr>
    </w:p>
    <w:p w:rsidR="004B4D65" w:rsidRDefault="004B4D65" w:rsidP="00D42832">
      <w:pPr>
        <w:ind w:left="-270"/>
        <w:jc w:val="both"/>
        <w:rPr>
          <w:b/>
          <w:bCs/>
        </w:rPr>
      </w:pPr>
    </w:p>
    <w:p w:rsidR="009C1D93" w:rsidRPr="004B4D65" w:rsidRDefault="009C1D93" w:rsidP="00D42832">
      <w:pPr>
        <w:ind w:left="-270"/>
        <w:jc w:val="both"/>
        <w:rPr>
          <w:b/>
          <w:bCs/>
          <w:color w:val="7030A0"/>
          <w:sz w:val="36"/>
        </w:rPr>
      </w:pPr>
      <w:r w:rsidRPr="004B4D65">
        <w:rPr>
          <w:b/>
          <w:bCs/>
          <w:color w:val="7030A0"/>
          <w:sz w:val="36"/>
        </w:rPr>
        <w:t xml:space="preserve">                 </w:t>
      </w:r>
      <w:r w:rsidR="009B6188" w:rsidRPr="004B4D65">
        <w:rPr>
          <w:b/>
          <w:bCs/>
          <w:color w:val="7030A0"/>
          <w:sz w:val="36"/>
        </w:rPr>
        <w:t xml:space="preserve">      </w:t>
      </w:r>
      <w:r w:rsidR="00EA680A" w:rsidRPr="004B4D65">
        <w:rPr>
          <w:b/>
          <w:bCs/>
          <w:color w:val="7030A0"/>
          <w:sz w:val="36"/>
        </w:rPr>
        <w:t>PROJECT TOPIC: -</w:t>
      </w:r>
      <w:r w:rsidR="009B6188" w:rsidRPr="004B4D65">
        <w:rPr>
          <w:b/>
          <w:bCs/>
          <w:color w:val="7030A0"/>
          <w:sz w:val="36"/>
        </w:rPr>
        <w:t xml:space="preserve"> </w:t>
      </w:r>
      <w:r w:rsidR="00EA680A" w:rsidRPr="004B4D65">
        <w:rPr>
          <w:b/>
          <w:bCs/>
          <w:color w:val="7030A0"/>
          <w:sz w:val="36"/>
        </w:rPr>
        <w:t>PROTOTYPING OF INVERTER</w:t>
      </w:r>
    </w:p>
    <w:p w:rsidR="009C1D93" w:rsidRPr="00BD0C10" w:rsidRDefault="009C1D93" w:rsidP="00D42832">
      <w:pPr>
        <w:ind w:left="-270"/>
        <w:jc w:val="both"/>
        <w:rPr>
          <w:b/>
          <w:bCs/>
          <w:sz w:val="36"/>
        </w:rPr>
      </w:pPr>
    </w:p>
    <w:p w:rsidR="009C1D93" w:rsidRDefault="009C1D93" w:rsidP="00D42832">
      <w:pPr>
        <w:ind w:left="-270"/>
        <w:jc w:val="both"/>
        <w:rPr>
          <w:b/>
          <w:bCs/>
        </w:rPr>
      </w:pPr>
    </w:p>
    <w:p w:rsidR="009C1D93" w:rsidRDefault="009C1D93" w:rsidP="00D42832">
      <w:pPr>
        <w:ind w:left="-270"/>
        <w:jc w:val="both"/>
        <w:rPr>
          <w:b/>
          <w:bCs/>
        </w:rPr>
      </w:pPr>
    </w:p>
    <w:p w:rsidR="00A34520" w:rsidRPr="004B4D65" w:rsidRDefault="004B4D65" w:rsidP="00D42832">
      <w:pPr>
        <w:jc w:val="both"/>
        <w:rPr>
          <w:bCs/>
          <w:color w:val="002060"/>
          <w:sz w:val="40"/>
        </w:rPr>
      </w:pPr>
      <w:r w:rsidRPr="004B4D65">
        <w:rPr>
          <w:bCs/>
          <w:color w:val="002060"/>
          <w:sz w:val="32"/>
        </w:rPr>
        <w:t>NAME: - PRIYANSHU</w:t>
      </w:r>
      <w:r w:rsidR="00A34520" w:rsidRPr="004B4D65">
        <w:rPr>
          <w:bCs/>
          <w:color w:val="002060"/>
          <w:sz w:val="32"/>
        </w:rPr>
        <w:t xml:space="preserve"> RAJ </w:t>
      </w:r>
    </w:p>
    <w:p w:rsidR="004B4D65" w:rsidRPr="004B4D65" w:rsidRDefault="00A34520" w:rsidP="00D42832">
      <w:pPr>
        <w:jc w:val="both"/>
        <w:rPr>
          <w:bCs/>
          <w:color w:val="002060"/>
          <w:sz w:val="32"/>
        </w:rPr>
      </w:pPr>
      <w:r w:rsidRPr="004B4D65">
        <w:rPr>
          <w:bCs/>
          <w:color w:val="002060"/>
          <w:sz w:val="32"/>
        </w:rPr>
        <w:t xml:space="preserve">ROLL </w:t>
      </w:r>
      <w:r w:rsidR="009C1D93" w:rsidRPr="004B4D65">
        <w:rPr>
          <w:bCs/>
          <w:color w:val="002060"/>
          <w:sz w:val="32"/>
        </w:rPr>
        <w:t>No: - 2009150</w:t>
      </w:r>
    </w:p>
    <w:p w:rsidR="00A34520" w:rsidRPr="004B4D65" w:rsidRDefault="009C1D93" w:rsidP="00D42832">
      <w:pPr>
        <w:jc w:val="both"/>
        <w:rPr>
          <w:bCs/>
          <w:color w:val="002060"/>
          <w:sz w:val="32"/>
        </w:rPr>
      </w:pPr>
      <w:r w:rsidRPr="004B4D65">
        <w:rPr>
          <w:bCs/>
          <w:color w:val="002060"/>
          <w:sz w:val="32"/>
        </w:rPr>
        <w:t>BRANCH: - C</w:t>
      </w:r>
      <w:r w:rsidR="00A34520" w:rsidRPr="004B4D65">
        <w:rPr>
          <w:bCs/>
          <w:color w:val="002060"/>
          <w:sz w:val="32"/>
        </w:rPr>
        <w:t>.</w:t>
      </w:r>
      <w:r w:rsidRPr="004B4D65">
        <w:rPr>
          <w:bCs/>
          <w:color w:val="002060"/>
          <w:sz w:val="32"/>
        </w:rPr>
        <w:t>S</w:t>
      </w:r>
      <w:r w:rsidR="00A34520" w:rsidRPr="004B4D65">
        <w:rPr>
          <w:bCs/>
          <w:color w:val="002060"/>
          <w:sz w:val="32"/>
        </w:rPr>
        <w:t>.</w:t>
      </w:r>
      <w:r w:rsidRPr="004B4D65">
        <w:rPr>
          <w:bCs/>
          <w:color w:val="002060"/>
          <w:sz w:val="32"/>
        </w:rPr>
        <w:t xml:space="preserve">E. </w:t>
      </w:r>
      <w:r w:rsidR="00A34520" w:rsidRPr="004B4D65">
        <w:rPr>
          <w:bCs/>
          <w:color w:val="002060"/>
          <w:sz w:val="32"/>
        </w:rPr>
        <w:t>(1</w:t>
      </w:r>
      <w:r w:rsidR="00A34520" w:rsidRPr="004B4D65">
        <w:rPr>
          <w:bCs/>
          <w:color w:val="002060"/>
          <w:sz w:val="32"/>
          <w:vertAlign w:val="superscript"/>
        </w:rPr>
        <w:t>ST</w:t>
      </w:r>
      <w:r w:rsidR="00A34520" w:rsidRPr="004B4D65">
        <w:rPr>
          <w:bCs/>
          <w:color w:val="002060"/>
          <w:sz w:val="32"/>
        </w:rPr>
        <w:t xml:space="preserve"> SEM)</w:t>
      </w:r>
    </w:p>
    <w:p w:rsidR="00A34520" w:rsidRPr="004B4D65" w:rsidRDefault="004B4D65" w:rsidP="00D42832">
      <w:pPr>
        <w:ind w:left="-270"/>
        <w:jc w:val="both"/>
        <w:rPr>
          <w:bCs/>
          <w:color w:val="002060"/>
          <w:sz w:val="32"/>
          <w:vertAlign w:val="superscript"/>
        </w:rPr>
      </w:pPr>
      <w:r w:rsidRPr="004B4D65">
        <w:rPr>
          <w:bCs/>
          <w:color w:val="002060"/>
          <w:sz w:val="32"/>
        </w:rPr>
        <w:t xml:space="preserve">    </w:t>
      </w:r>
      <w:r w:rsidR="009C1D93" w:rsidRPr="004B4D65">
        <w:rPr>
          <w:bCs/>
          <w:color w:val="002060"/>
          <w:sz w:val="32"/>
        </w:rPr>
        <w:t>SESSION: -</w:t>
      </w:r>
      <w:r w:rsidR="00A34520" w:rsidRPr="004B4D65">
        <w:rPr>
          <w:bCs/>
          <w:color w:val="002060"/>
          <w:sz w:val="32"/>
        </w:rPr>
        <w:t xml:space="preserve"> 2020-2024</w:t>
      </w:r>
      <w:r w:rsidR="00A34520" w:rsidRPr="004B4D65">
        <w:rPr>
          <w:bCs/>
          <w:color w:val="002060"/>
          <w:sz w:val="32"/>
          <w:vertAlign w:val="superscript"/>
        </w:rPr>
        <w:t xml:space="preserve"> </w:t>
      </w:r>
    </w:p>
    <w:p w:rsidR="009B6188" w:rsidRPr="004B4D65" w:rsidRDefault="004B4D65" w:rsidP="00D42832">
      <w:pPr>
        <w:ind w:left="-270"/>
        <w:jc w:val="both"/>
        <w:rPr>
          <w:bCs/>
          <w:color w:val="002060"/>
          <w:sz w:val="44"/>
          <w:vertAlign w:val="superscript"/>
        </w:rPr>
      </w:pPr>
      <w:r w:rsidRPr="004B4D65">
        <w:rPr>
          <w:bCs/>
          <w:color w:val="002060"/>
          <w:sz w:val="44"/>
          <w:vertAlign w:val="superscript"/>
        </w:rPr>
        <w:t xml:space="preserve">    </w:t>
      </w:r>
      <w:r w:rsidR="009B6188" w:rsidRPr="004B4D65">
        <w:rPr>
          <w:bCs/>
          <w:color w:val="002060"/>
          <w:sz w:val="44"/>
          <w:vertAlign w:val="superscript"/>
        </w:rPr>
        <w:t>MOBILE NO:-</w:t>
      </w:r>
      <w:r w:rsidR="009B6188" w:rsidRPr="00BF0E81">
        <w:rPr>
          <w:bCs/>
          <w:color w:val="002060"/>
          <w:sz w:val="44"/>
          <w:vertAlign w:val="superscript"/>
        </w:rPr>
        <w:t>9006870461</w:t>
      </w:r>
    </w:p>
    <w:p w:rsidR="00684B97" w:rsidRDefault="009B6188" w:rsidP="00D42832">
      <w:pPr>
        <w:jc w:val="both"/>
        <w:rPr>
          <w:color w:val="FF0000"/>
        </w:rPr>
      </w:pPr>
      <w:r w:rsidRPr="004B4D65">
        <w:rPr>
          <w:bCs/>
          <w:color w:val="002060"/>
          <w:sz w:val="44"/>
          <w:vertAlign w:val="superscript"/>
        </w:rPr>
        <w:t>EMAIL</w:t>
      </w:r>
      <w:r w:rsidR="005A2175" w:rsidRPr="004B4D65">
        <w:rPr>
          <w:bCs/>
          <w:color w:val="002060"/>
          <w:sz w:val="44"/>
          <w:vertAlign w:val="superscript"/>
        </w:rPr>
        <w:t xml:space="preserve">: </w:t>
      </w:r>
      <w:r w:rsidR="005A2175" w:rsidRPr="00684B97">
        <w:rPr>
          <w:bCs/>
          <w:color w:val="FF0000"/>
          <w:sz w:val="44"/>
          <w:vertAlign w:val="superscript"/>
        </w:rPr>
        <w:t xml:space="preserve">- </w:t>
      </w:r>
      <w:hyperlink r:id="rId9" w:history="1">
        <w:r w:rsidR="005A2175" w:rsidRPr="00BF0E81">
          <w:rPr>
            <w:rStyle w:val="Hyperlink"/>
            <w:bCs/>
            <w:color w:val="FF0000"/>
            <w:sz w:val="48"/>
            <w:vertAlign w:val="superscript"/>
          </w:rPr>
          <w:t>nirajkumar31447</w:t>
        </w:r>
        <w:r w:rsidR="005A2175" w:rsidRPr="00684B97">
          <w:rPr>
            <w:rStyle w:val="Hyperlink"/>
            <w:bCs/>
            <w:color w:val="FF0000"/>
            <w:sz w:val="44"/>
            <w:vertAlign w:val="superscript"/>
          </w:rPr>
          <w:t>@gmail.com</w:t>
        </w:r>
      </w:hyperlink>
      <w:r w:rsidR="00684B97">
        <w:rPr>
          <w:color w:val="FF0000"/>
        </w:rPr>
        <w:t xml:space="preserve">          </w:t>
      </w:r>
    </w:p>
    <w:p w:rsidR="00684B97" w:rsidRDefault="00684B97" w:rsidP="00D42832">
      <w:pPr>
        <w:jc w:val="both"/>
        <w:rPr>
          <w:color w:val="FF0000"/>
        </w:rPr>
      </w:pPr>
      <w:r>
        <w:rPr>
          <w:color w:val="FF0000"/>
        </w:rPr>
        <w:t xml:space="preserve">                                                                                                     </w:t>
      </w:r>
    </w:p>
    <w:p w:rsidR="00684B97" w:rsidRPr="00684B97" w:rsidRDefault="00684B97" w:rsidP="00D42832">
      <w:pPr>
        <w:jc w:val="both"/>
        <w:rPr>
          <w:color w:val="FF0000"/>
        </w:rPr>
      </w:pPr>
      <w:r>
        <w:rPr>
          <w:color w:val="FF0000"/>
        </w:rPr>
        <w:t xml:space="preserve">                                                                                                      </w:t>
      </w:r>
      <w:r>
        <w:rPr>
          <w:bCs/>
          <w:color w:val="FF0000"/>
          <w:sz w:val="44"/>
          <w:vertAlign w:val="superscript"/>
        </w:rPr>
        <w:t xml:space="preserve"> </w:t>
      </w:r>
      <w:r w:rsidR="005A2175" w:rsidRPr="00684B97">
        <w:rPr>
          <w:bCs/>
          <w:color w:val="002060"/>
          <w:sz w:val="24"/>
        </w:rPr>
        <w:t xml:space="preserve">Under the </w:t>
      </w:r>
      <w:r w:rsidR="00C35D50" w:rsidRPr="00684B97">
        <w:rPr>
          <w:bCs/>
          <w:color w:val="002060"/>
          <w:sz w:val="24"/>
        </w:rPr>
        <w:t>g</w:t>
      </w:r>
      <w:r w:rsidR="005A2175" w:rsidRPr="00684B97">
        <w:rPr>
          <w:bCs/>
          <w:color w:val="002060"/>
          <w:sz w:val="24"/>
        </w:rPr>
        <w:t>uidance of</w:t>
      </w:r>
      <w:r w:rsidR="00C35D50" w:rsidRPr="00684B97">
        <w:rPr>
          <w:bCs/>
          <w:color w:val="002060"/>
          <w:sz w:val="24"/>
        </w:rPr>
        <w:t xml:space="preserve"> Dr Amit Prushottam</w:t>
      </w:r>
    </w:p>
    <w:p w:rsidR="00684B97" w:rsidRDefault="00684B97" w:rsidP="00D42832">
      <w:pPr>
        <w:jc w:val="both"/>
        <w:rPr>
          <w:bCs/>
          <w:color w:val="002060"/>
          <w:sz w:val="24"/>
        </w:rPr>
      </w:pPr>
      <w:r>
        <w:rPr>
          <w:bCs/>
          <w:color w:val="002060"/>
          <w:sz w:val="24"/>
        </w:rPr>
        <w:t xml:space="preserve">                                                                                               ………………………………………………………………..</w:t>
      </w:r>
    </w:p>
    <w:p w:rsidR="00A65578" w:rsidRDefault="00A65578" w:rsidP="00D42832">
      <w:pPr>
        <w:ind w:left="360"/>
        <w:jc w:val="both"/>
        <w:rPr>
          <w:b/>
          <w:bCs/>
          <w:color w:val="002060"/>
          <w:sz w:val="36"/>
        </w:rPr>
      </w:pPr>
    </w:p>
    <w:p w:rsidR="00ED7A69" w:rsidRDefault="00ED7A69" w:rsidP="00D42832">
      <w:pPr>
        <w:ind w:left="360"/>
        <w:jc w:val="both"/>
        <w:rPr>
          <w:b/>
          <w:bCs/>
          <w:color w:val="002060"/>
          <w:sz w:val="36"/>
        </w:rPr>
      </w:pPr>
    </w:p>
    <w:p w:rsidR="00EE155E" w:rsidRPr="00A65578" w:rsidRDefault="00EE155E" w:rsidP="00D42832">
      <w:pPr>
        <w:ind w:left="360"/>
        <w:jc w:val="both"/>
        <w:rPr>
          <w:b/>
          <w:bCs/>
          <w:color w:val="002060"/>
          <w:sz w:val="36"/>
        </w:rPr>
      </w:pPr>
      <w:r w:rsidRPr="00A65578">
        <w:rPr>
          <w:b/>
          <w:bCs/>
          <w:color w:val="002060"/>
          <w:sz w:val="36"/>
        </w:rPr>
        <w:lastRenderedPageBreak/>
        <w:t>What is an Inverter:-</w:t>
      </w:r>
      <w:r w:rsidR="00C35D50" w:rsidRPr="00A65578">
        <w:rPr>
          <w:b/>
          <w:bCs/>
          <w:color w:val="002060"/>
          <w:sz w:val="36"/>
        </w:rPr>
        <w:t xml:space="preserve">  </w:t>
      </w:r>
    </w:p>
    <w:p w:rsidR="00EE155E" w:rsidRDefault="00EE155E" w:rsidP="00D42832">
      <w:pPr>
        <w:pStyle w:val="NormalWeb"/>
        <w:shd w:val="clear" w:color="auto" w:fill="FFFFFF"/>
        <w:spacing w:before="120" w:beforeAutospacing="0" w:after="120" w:afterAutospacing="0"/>
        <w:ind w:left="720"/>
        <w:jc w:val="both"/>
        <w:rPr>
          <w:rFonts w:ascii="Arial" w:hAnsi="Arial" w:cs="Arial"/>
          <w:color w:val="202122"/>
          <w:sz w:val="23"/>
          <w:szCs w:val="23"/>
        </w:rPr>
      </w:pPr>
      <w:r>
        <w:rPr>
          <w:rFonts w:ascii="Arial" w:hAnsi="Arial" w:cs="Arial"/>
          <w:color w:val="202122"/>
          <w:sz w:val="23"/>
          <w:szCs w:val="23"/>
        </w:rPr>
        <w:t>A </w:t>
      </w:r>
      <w:r>
        <w:rPr>
          <w:rFonts w:ascii="Arial" w:hAnsi="Arial" w:cs="Arial"/>
          <w:b/>
          <w:bCs/>
          <w:color w:val="202122"/>
          <w:sz w:val="23"/>
          <w:szCs w:val="23"/>
        </w:rPr>
        <w:t>power inverter</w:t>
      </w:r>
      <w:r>
        <w:rPr>
          <w:rFonts w:ascii="Arial" w:hAnsi="Arial" w:cs="Arial"/>
          <w:color w:val="202122"/>
          <w:sz w:val="23"/>
          <w:szCs w:val="23"/>
        </w:rPr>
        <w:t>, or </w:t>
      </w:r>
      <w:r>
        <w:rPr>
          <w:rFonts w:ascii="Arial" w:hAnsi="Arial" w:cs="Arial"/>
          <w:b/>
          <w:bCs/>
          <w:color w:val="202122"/>
          <w:sz w:val="23"/>
          <w:szCs w:val="23"/>
        </w:rPr>
        <w:t>inverter</w:t>
      </w:r>
      <w:r>
        <w:rPr>
          <w:rFonts w:ascii="Arial" w:hAnsi="Arial" w:cs="Arial"/>
          <w:color w:val="202122"/>
          <w:sz w:val="23"/>
          <w:szCs w:val="23"/>
        </w:rPr>
        <w:t>, is a </w:t>
      </w:r>
      <w:hyperlink r:id="rId10" w:tooltip="Power electronics" w:history="1">
        <w:r>
          <w:rPr>
            <w:rStyle w:val="Hyperlink"/>
            <w:rFonts w:ascii="Arial" w:hAnsi="Arial" w:cs="Arial"/>
            <w:color w:val="0645AD"/>
            <w:sz w:val="23"/>
            <w:szCs w:val="23"/>
            <w:u w:val="none"/>
          </w:rPr>
          <w:t>power electronic</w:t>
        </w:r>
      </w:hyperlink>
      <w:r>
        <w:rPr>
          <w:rFonts w:ascii="Arial" w:hAnsi="Arial" w:cs="Arial"/>
          <w:color w:val="202122"/>
          <w:sz w:val="23"/>
          <w:szCs w:val="23"/>
        </w:rPr>
        <w:t> device or circuitry that changes </w:t>
      </w:r>
      <w:hyperlink r:id="rId11" w:tooltip="Direct current" w:history="1">
        <w:r>
          <w:rPr>
            <w:rStyle w:val="Hyperlink"/>
            <w:rFonts w:ascii="Arial" w:hAnsi="Arial" w:cs="Arial"/>
            <w:color w:val="0645AD"/>
            <w:sz w:val="23"/>
            <w:szCs w:val="23"/>
            <w:u w:val="none"/>
          </w:rPr>
          <w:t>direct current</w:t>
        </w:r>
      </w:hyperlink>
      <w:r>
        <w:rPr>
          <w:rFonts w:ascii="Arial" w:hAnsi="Arial" w:cs="Arial"/>
          <w:color w:val="202122"/>
          <w:sz w:val="23"/>
          <w:szCs w:val="23"/>
        </w:rPr>
        <w:t> (DC) to </w:t>
      </w:r>
      <w:hyperlink r:id="rId12" w:tooltip="Alternating current" w:history="1">
        <w:r>
          <w:rPr>
            <w:rStyle w:val="Hyperlink"/>
            <w:rFonts w:ascii="Arial" w:hAnsi="Arial" w:cs="Arial"/>
            <w:color w:val="0645AD"/>
            <w:sz w:val="23"/>
            <w:szCs w:val="23"/>
            <w:u w:val="none"/>
          </w:rPr>
          <w:t>alternating current</w:t>
        </w:r>
      </w:hyperlink>
      <w:r>
        <w:rPr>
          <w:rFonts w:ascii="Arial" w:hAnsi="Arial" w:cs="Arial"/>
          <w:color w:val="202122"/>
          <w:sz w:val="23"/>
          <w:szCs w:val="23"/>
        </w:rPr>
        <w:t> (AC). The resulting AC frequency obtained depends on the particular device employed. Inverters do the opposite of “converters” which were originally large electromechanical devices converting AC to DC.</w:t>
      </w:r>
      <w:r w:rsidR="00EA547B">
        <w:rPr>
          <w:rFonts w:ascii="Arial" w:hAnsi="Arial" w:cs="Arial"/>
          <w:color w:val="202122"/>
          <w:sz w:val="23"/>
          <w:szCs w:val="23"/>
        </w:rPr>
        <w:t xml:space="preserve"> </w:t>
      </w:r>
      <w:r>
        <w:rPr>
          <w:rFonts w:ascii="Arial" w:hAnsi="Arial" w:cs="Arial"/>
          <w:color w:val="202122"/>
          <w:sz w:val="23"/>
          <w:szCs w:val="23"/>
        </w:rPr>
        <w:t>The input </w:t>
      </w:r>
      <w:hyperlink r:id="rId13" w:tooltip="Voltage" w:history="1">
        <w:r>
          <w:rPr>
            <w:rStyle w:val="Hyperlink"/>
            <w:rFonts w:ascii="Arial" w:hAnsi="Arial" w:cs="Arial"/>
            <w:color w:val="0645AD"/>
            <w:sz w:val="23"/>
            <w:szCs w:val="23"/>
            <w:u w:val="none"/>
          </w:rPr>
          <w:t>voltage</w:t>
        </w:r>
      </w:hyperlink>
      <w:r>
        <w:rPr>
          <w:rFonts w:ascii="Arial" w:hAnsi="Arial" w:cs="Arial"/>
          <w:color w:val="202122"/>
          <w:sz w:val="23"/>
          <w:szCs w:val="23"/>
        </w:rPr>
        <w:t>, output voltage and frequency, and overall </w:t>
      </w:r>
      <w:hyperlink r:id="rId14" w:tooltip="Electrical power" w:history="1">
        <w:r>
          <w:rPr>
            <w:rStyle w:val="Hyperlink"/>
            <w:rFonts w:ascii="Arial" w:hAnsi="Arial" w:cs="Arial"/>
            <w:color w:val="0645AD"/>
            <w:sz w:val="23"/>
            <w:szCs w:val="23"/>
            <w:u w:val="none"/>
          </w:rPr>
          <w:t>power</w:t>
        </w:r>
      </w:hyperlink>
      <w:r>
        <w:rPr>
          <w:rFonts w:ascii="Arial" w:hAnsi="Arial" w:cs="Arial"/>
          <w:color w:val="202122"/>
          <w:sz w:val="23"/>
          <w:szCs w:val="23"/>
        </w:rPr>
        <w:t> handling depend on the design of the specific device or circuitry. The inverter does not produce any power; the power is provided by the DC source.</w:t>
      </w:r>
    </w:p>
    <w:p w:rsidR="00EE155E" w:rsidRDefault="00EE155E" w:rsidP="00D42832">
      <w:pPr>
        <w:pStyle w:val="NormalWeb"/>
        <w:shd w:val="clear" w:color="auto" w:fill="FFFFFF"/>
        <w:spacing w:before="120" w:beforeAutospacing="0" w:after="120" w:afterAutospacing="0"/>
        <w:ind w:left="720"/>
        <w:jc w:val="both"/>
        <w:rPr>
          <w:rFonts w:ascii="Arial" w:hAnsi="Arial" w:cs="Arial"/>
          <w:color w:val="202122"/>
          <w:sz w:val="23"/>
          <w:szCs w:val="23"/>
        </w:rPr>
      </w:pPr>
      <w:r>
        <w:rPr>
          <w:rFonts w:ascii="Arial" w:hAnsi="Arial" w:cs="Arial"/>
          <w:color w:val="202122"/>
          <w:sz w:val="23"/>
          <w:szCs w:val="23"/>
        </w:rPr>
        <w:t>A power inverter can be entirely electronic or may be a combination of mechanical effects (such as a rotary apparatus) and electronic circuitry. </w:t>
      </w:r>
      <w:r>
        <w:rPr>
          <w:rFonts w:ascii="Arial" w:hAnsi="Arial" w:cs="Arial"/>
          <w:b/>
          <w:bCs/>
          <w:color w:val="202122"/>
          <w:sz w:val="23"/>
          <w:szCs w:val="23"/>
        </w:rPr>
        <w:t>Static inverters</w:t>
      </w:r>
      <w:r>
        <w:rPr>
          <w:rFonts w:ascii="Arial" w:hAnsi="Arial" w:cs="Arial"/>
          <w:color w:val="202122"/>
          <w:sz w:val="23"/>
          <w:szCs w:val="23"/>
        </w:rPr>
        <w:t xml:space="preserve"> do not use moving parts in the conversion </w:t>
      </w:r>
      <w:r w:rsidR="00ED7A69">
        <w:rPr>
          <w:rFonts w:ascii="Arial" w:hAnsi="Arial" w:cs="Arial"/>
          <w:color w:val="202122"/>
          <w:sz w:val="23"/>
          <w:szCs w:val="23"/>
        </w:rPr>
        <w:t>process. Power</w:t>
      </w:r>
      <w:r>
        <w:rPr>
          <w:rFonts w:ascii="Arial" w:hAnsi="Arial" w:cs="Arial"/>
          <w:color w:val="202122"/>
          <w:sz w:val="23"/>
          <w:szCs w:val="23"/>
        </w:rPr>
        <w:t xml:space="preserve"> inverters are primarily used in electrical power applications where high currents and voltages are present; circuits that perform the same function for electronic signals, which usually have very low currents and voltages, are called </w:t>
      </w:r>
      <w:hyperlink r:id="rId15" w:tooltip="Electronic oscillator" w:history="1">
        <w:r>
          <w:rPr>
            <w:rStyle w:val="Hyperlink"/>
            <w:rFonts w:ascii="Arial" w:hAnsi="Arial" w:cs="Arial"/>
            <w:color w:val="0645AD"/>
            <w:sz w:val="23"/>
            <w:szCs w:val="23"/>
            <w:u w:val="none"/>
          </w:rPr>
          <w:t>oscillators</w:t>
        </w:r>
      </w:hyperlink>
      <w:r>
        <w:rPr>
          <w:rFonts w:ascii="Arial" w:hAnsi="Arial" w:cs="Arial"/>
          <w:color w:val="202122"/>
          <w:sz w:val="23"/>
          <w:szCs w:val="23"/>
        </w:rPr>
        <w:t>. Circuits that perform the opposite function, converting AC to DC, are called </w:t>
      </w:r>
      <w:hyperlink r:id="rId16" w:tooltip="Rectifier" w:history="1">
        <w:r>
          <w:rPr>
            <w:rStyle w:val="Hyperlink"/>
            <w:rFonts w:ascii="Arial" w:hAnsi="Arial" w:cs="Arial"/>
            <w:color w:val="0645AD"/>
            <w:sz w:val="23"/>
            <w:szCs w:val="23"/>
            <w:u w:val="none"/>
          </w:rPr>
          <w:t>rectifiers</w:t>
        </w:r>
      </w:hyperlink>
      <w:r>
        <w:rPr>
          <w:rFonts w:ascii="Arial" w:hAnsi="Arial" w:cs="Arial"/>
          <w:color w:val="202122"/>
          <w:sz w:val="23"/>
          <w:szCs w:val="23"/>
        </w:rPr>
        <w:t>.</w:t>
      </w:r>
    </w:p>
    <w:p w:rsidR="009B6188" w:rsidRDefault="009B6188" w:rsidP="00D42832">
      <w:pPr>
        <w:ind w:left="-270"/>
        <w:jc w:val="both"/>
        <w:rPr>
          <w:sz w:val="28"/>
        </w:rPr>
      </w:pPr>
    </w:p>
    <w:p w:rsidR="00EA547B" w:rsidRDefault="005A2175" w:rsidP="00D42832">
      <w:pPr>
        <w:pStyle w:val="Heading2"/>
        <w:pBdr>
          <w:bottom w:val="single" w:sz="6" w:space="0" w:color="A2A9B1"/>
        </w:pBdr>
        <w:shd w:val="clear" w:color="auto" w:fill="FFFFFF"/>
        <w:spacing w:before="240" w:beforeAutospacing="0" w:after="60" w:afterAutospacing="0"/>
        <w:jc w:val="both"/>
        <w:rPr>
          <w:rFonts w:ascii="Georgia" w:hAnsi="Georgia"/>
          <w:b w:val="0"/>
          <w:bCs w:val="0"/>
          <w:color w:val="000000"/>
        </w:rPr>
      </w:pPr>
      <w:r>
        <w:rPr>
          <w:sz w:val="28"/>
        </w:rPr>
        <w:t xml:space="preserve"> </w:t>
      </w:r>
      <w:r w:rsidR="00EA547B">
        <w:rPr>
          <w:rStyle w:val="mw-headline"/>
          <w:rFonts w:ascii="Georgia" w:hAnsi="Georgia"/>
          <w:b w:val="0"/>
          <w:bCs w:val="0"/>
          <w:color w:val="000000"/>
        </w:rPr>
        <w:t>Input and output</w:t>
      </w:r>
    </w:p>
    <w:p w:rsidR="00EA547B" w:rsidRDefault="00EA547B" w:rsidP="00D42832">
      <w:pPr>
        <w:pStyle w:val="Heading3"/>
        <w:shd w:val="clear" w:color="auto" w:fill="FFFFFF"/>
        <w:spacing w:before="72" w:beforeAutospacing="0" w:after="0" w:afterAutospacing="0"/>
        <w:jc w:val="both"/>
        <w:rPr>
          <w:rFonts w:ascii="Arial" w:hAnsi="Arial" w:cs="Arial"/>
          <w:color w:val="000000"/>
          <w:sz w:val="29"/>
          <w:szCs w:val="29"/>
        </w:rPr>
      </w:pPr>
      <w:r>
        <w:rPr>
          <w:rStyle w:val="mw-headline"/>
          <w:rFonts w:ascii="Arial" w:hAnsi="Arial" w:cs="Arial"/>
          <w:color w:val="000000"/>
          <w:sz w:val="29"/>
          <w:szCs w:val="29"/>
        </w:rPr>
        <w:t>Input voltage</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A typical power inverter device or circuit requires a stable </w:t>
      </w:r>
      <w:r>
        <w:rPr>
          <w:rFonts w:ascii="Arial" w:hAnsi="Arial" w:cs="Arial"/>
          <w:b/>
          <w:bCs/>
          <w:color w:val="202122"/>
          <w:sz w:val="23"/>
          <w:szCs w:val="23"/>
        </w:rPr>
        <w:t>DC power source</w:t>
      </w:r>
      <w:r>
        <w:rPr>
          <w:rFonts w:ascii="Arial" w:hAnsi="Arial" w:cs="Arial"/>
          <w:color w:val="202122"/>
          <w:sz w:val="23"/>
          <w:szCs w:val="23"/>
        </w:rPr>
        <w:t> capable of supplying enough current for the intended power demands of the system. The input voltage depends on the design and purpose of the inverter. Examples include:</w:t>
      </w:r>
    </w:p>
    <w:p w:rsidR="00EA547B" w:rsidRDefault="00EA547B" w:rsidP="00D42832">
      <w:pPr>
        <w:numPr>
          <w:ilvl w:val="0"/>
          <w:numId w:val="3"/>
        </w:numPr>
        <w:shd w:val="clear" w:color="auto" w:fill="FFFFFF"/>
        <w:spacing w:before="100" w:beforeAutospacing="1" w:after="24" w:line="240" w:lineRule="auto"/>
        <w:ind w:left="384"/>
        <w:jc w:val="both"/>
        <w:rPr>
          <w:rFonts w:ascii="Arial" w:hAnsi="Arial" w:cs="Arial"/>
          <w:color w:val="202122"/>
          <w:sz w:val="23"/>
          <w:szCs w:val="23"/>
        </w:rPr>
      </w:pPr>
      <w:r>
        <w:rPr>
          <w:rFonts w:ascii="Arial" w:hAnsi="Arial" w:cs="Arial"/>
          <w:color w:val="202122"/>
          <w:sz w:val="23"/>
          <w:szCs w:val="23"/>
        </w:rPr>
        <w:t>12 V DC, for smaller consumer and commercial inverters that typically run from a rechargeable 12 V lead acid battery or automotive electrical outlet.</w:t>
      </w:r>
    </w:p>
    <w:p w:rsidR="00EA547B" w:rsidRDefault="00EA547B" w:rsidP="00D42832">
      <w:pPr>
        <w:numPr>
          <w:ilvl w:val="0"/>
          <w:numId w:val="3"/>
        </w:numPr>
        <w:shd w:val="clear" w:color="auto" w:fill="FFFFFF"/>
        <w:spacing w:before="100" w:beforeAutospacing="1" w:after="24" w:line="240" w:lineRule="auto"/>
        <w:ind w:left="384"/>
        <w:jc w:val="both"/>
        <w:rPr>
          <w:rFonts w:ascii="Arial" w:hAnsi="Arial" w:cs="Arial"/>
          <w:color w:val="202122"/>
          <w:sz w:val="23"/>
          <w:szCs w:val="23"/>
        </w:rPr>
      </w:pPr>
      <w:r>
        <w:rPr>
          <w:rFonts w:ascii="Arial" w:hAnsi="Arial" w:cs="Arial"/>
          <w:color w:val="202122"/>
          <w:sz w:val="23"/>
          <w:szCs w:val="23"/>
        </w:rPr>
        <w:t>24, 36 and 48 V DC, which are common standards for home energy systems.</w:t>
      </w:r>
    </w:p>
    <w:p w:rsidR="00EA547B" w:rsidRDefault="00EA547B" w:rsidP="00D42832">
      <w:pPr>
        <w:numPr>
          <w:ilvl w:val="0"/>
          <w:numId w:val="3"/>
        </w:numPr>
        <w:shd w:val="clear" w:color="auto" w:fill="FFFFFF"/>
        <w:spacing w:before="100" w:beforeAutospacing="1" w:after="24" w:line="240" w:lineRule="auto"/>
        <w:ind w:left="384"/>
        <w:jc w:val="both"/>
        <w:rPr>
          <w:rFonts w:ascii="Arial" w:hAnsi="Arial" w:cs="Arial"/>
          <w:color w:val="202122"/>
          <w:sz w:val="23"/>
          <w:szCs w:val="23"/>
        </w:rPr>
      </w:pPr>
      <w:r>
        <w:rPr>
          <w:rFonts w:ascii="Arial" w:hAnsi="Arial" w:cs="Arial"/>
          <w:color w:val="202122"/>
          <w:sz w:val="23"/>
          <w:szCs w:val="23"/>
        </w:rPr>
        <w:t>200 to 400 V DC, when power is from photovoltaic solar panels.</w:t>
      </w:r>
    </w:p>
    <w:p w:rsidR="00EA547B" w:rsidRDefault="00EA547B" w:rsidP="00D42832">
      <w:pPr>
        <w:numPr>
          <w:ilvl w:val="0"/>
          <w:numId w:val="3"/>
        </w:numPr>
        <w:shd w:val="clear" w:color="auto" w:fill="FFFFFF"/>
        <w:spacing w:before="100" w:beforeAutospacing="1" w:after="24" w:line="240" w:lineRule="auto"/>
        <w:ind w:left="384"/>
        <w:jc w:val="both"/>
        <w:rPr>
          <w:rFonts w:ascii="Arial" w:hAnsi="Arial" w:cs="Arial"/>
          <w:color w:val="202122"/>
          <w:sz w:val="23"/>
          <w:szCs w:val="23"/>
        </w:rPr>
      </w:pPr>
      <w:r>
        <w:rPr>
          <w:rFonts w:ascii="Arial" w:hAnsi="Arial" w:cs="Arial"/>
          <w:color w:val="202122"/>
          <w:sz w:val="23"/>
          <w:szCs w:val="23"/>
        </w:rPr>
        <w:t>300 to 450 V DC, when power is from electric vehicle battery packs in vehicle-to-grid systems.</w:t>
      </w:r>
    </w:p>
    <w:p w:rsidR="00EA547B" w:rsidRDefault="00EA547B" w:rsidP="00D42832">
      <w:pPr>
        <w:numPr>
          <w:ilvl w:val="0"/>
          <w:numId w:val="3"/>
        </w:numPr>
        <w:shd w:val="clear" w:color="auto" w:fill="FFFFFF"/>
        <w:spacing w:before="100" w:beforeAutospacing="1" w:after="24" w:line="240" w:lineRule="auto"/>
        <w:ind w:left="384"/>
        <w:jc w:val="both"/>
        <w:rPr>
          <w:rFonts w:ascii="Arial" w:hAnsi="Arial" w:cs="Arial"/>
          <w:color w:val="202122"/>
          <w:sz w:val="23"/>
          <w:szCs w:val="23"/>
        </w:rPr>
      </w:pPr>
      <w:r>
        <w:rPr>
          <w:rFonts w:ascii="Arial" w:hAnsi="Arial" w:cs="Arial"/>
          <w:color w:val="202122"/>
          <w:sz w:val="23"/>
          <w:szCs w:val="23"/>
        </w:rPr>
        <w:t>Hundreds of thousands of volts, where the inverter is part of a </w:t>
      </w:r>
      <w:hyperlink r:id="rId17" w:tooltip="High-voltage direct current" w:history="1">
        <w:r>
          <w:rPr>
            <w:rStyle w:val="Hyperlink"/>
            <w:rFonts w:ascii="Arial" w:hAnsi="Arial" w:cs="Arial"/>
            <w:color w:val="0645AD"/>
            <w:sz w:val="23"/>
            <w:szCs w:val="23"/>
          </w:rPr>
          <w:t>high-voltage direct current</w:t>
        </w:r>
      </w:hyperlink>
      <w:r>
        <w:rPr>
          <w:rFonts w:ascii="Arial" w:hAnsi="Arial" w:cs="Arial"/>
          <w:color w:val="202122"/>
          <w:sz w:val="23"/>
          <w:szCs w:val="23"/>
        </w:rPr>
        <w:t> power transmission system.</w:t>
      </w:r>
    </w:p>
    <w:p w:rsidR="00EA547B" w:rsidRDefault="00EA547B" w:rsidP="00D42832">
      <w:pPr>
        <w:pStyle w:val="Heading3"/>
        <w:shd w:val="clear" w:color="auto" w:fill="FFFFFF"/>
        <w:spacing w:before="72" w:beforeAutospacing="0" w:after="0" w:afterAutospacing="0"/>
        <w:jc w:val="both"/>
        <w:rPr>
          <w:rFonts w:ascii="Arial" w:hAnsi="Arial" w:cs="Arial"/>
          <w:color w:val="000000"/>
          <w:sz w:val="29"/>
          <w:szCs w:val="29"/>
        </w:rPr>
      </w:pPr>
      <w:r>
        <w:rPr>
          <w:rStyle w:val="mw-headline"/>
          <w:rFonts w:ascii="Arial" w:hAnsi="Arial" w:cs="Arial"/>
          <w:color w:val="000000"/>
          <w:sz w:val="29"/>
          <w:szCs w:val="29"/>
        </w:rPr>
        <w:t>Output waveform</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An inverter may produce a square wave, modified sine wave, pulsed sine wave, pulse width modulated wave (PWM) or sine wave depending on circuit design. Common types of inverters produce square waves or quasi-square waves. One measure of the purity of a sine wave is the </w:t>
      </w:r>
      <w:hyperlink r:id="rId18" w:tooltip="Total harmonic distortion" w:history="1">
        <w:r>
          <w:rPr>
            <w:rStyle w:val="Hyperlink"/>
            <w:rFonts w:ascii="Arial" w:hAnsi="Arial" w:cs="Arial"/>
            <w:color w:val="0645AD"/>
            <w:sz w:val="23"/>
            <w:szCs w:val="23"/>
          </w:rPr>
          <w:t>total harmonic distortion</w:t>
        </w:r>
      </w:hyperlink>
      <w:r>
        <w:rPr>
          <w:rFonts w:ascii="Arial" w:hAnsi="Arial" w:cs="Arial"/>
          <w:color w:val="202122"/>
          <w:sz w:val="23"/>
          <w:szCs w:val="23"/>
        </w:rPr>
        <w:t> (THD). A 50% duty pulse square wave is equivalent to a sine wave with 48% THD. Technical standards for commercial power distribution grids require less than 3% THD in the wave shape at the customer's point of connection. IEEE Standard 519 recommends less than 5% THD for systems connecting to a power grid.</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There are two basic designs for producing household plug-in voltage from a lower-voltage DC source, the first of which uses a switching </w:t>
      </w:r>
      <w:hyperlink r:id="rId19" w:tooltip="Boost converter" w:history="1">
        <w:r>
          <w:rPr>
            <w:rStyle w:val="Hyperlink"/>
            <w:rFonts w:ascii="Arial" w:hAnsi="Arial" w:cs="Arial"/>
            <w:color w:val="0645AD"/>
            <w:sz w:val="23"/>
            <w:szCs w:val="23"/>
          </w:rPr>
          <w:t>boost converter</w:t>
        </w:r>
      </w:hyperlink>
      <w:r>
        <w:rPr>
          <w:rFonts w:ascii="Arial" w:hAnsi="Arial" w:cs="Arial"/>
          <w:color w:val="202122"/>
          <w:sz w:val="23"/>
          <w:szCs w:val="23"/>
        </w:rPr>
        <w:t> to produce a higher-voltage DC and then converts to AC. The second method converts DC to AC at battery level and uses a </w:t>
      </w:r>
      <w:hyperlink r:id="rId20" w:tooltip="Utility frequency" w:history="1">
        <w:r>
          <w:rPr>
            <w:rStyle w:val="Hyperlink"/>
            <w:rFonts w:ascii="Arial" w:hAnsi="Arial" w:cs="Arial"/>
            <w:color w:val="0645AD"/>
            <w:sz w:val="23"/>
            <w:szCs w:val="23"/>
          </w:rPr>
          <w:t>line-frequency</w:t>
        </w:r>
      </w:hyperlink>
      <w:r>
        <w:rPr>
          <w:rFonts w:ascii="Arial" w:hAnsi="Arial" w:cs="Arial"/>
          <w:color w:val="202122"/>
          <w:sz w:val="23"/>
          <w:szCs w:val="23"/>
        </w:rPr>
        <w:t> </w:t>
      </w:r>
      <w:hyperlink r:id="rId21" w:tooltip="Transformer" w:history="1">
        <w:r>
          <w:rPr>
            <w:rStyle w:val="Hyperlink"/>
            <w:rFonts w:ascii="Arial" w:hAnsi="Arial" w:cs="Arial"/>
            <w:color w:val="0645AD"/>
            <w:sz w:val="23"/>
            <w:szCs w:val="23"/>
          </w:rPr>
          <w:t>transformer</w:t>
        </w:r>
      </w:hyperlink>
      <w:r>
        <w:rPr>
          <w:rFonts w:ascii="Arial" w:hAnsi="Arial" w:cs="Arial"/>
          <w:color w:val="202122"/>
          <w:sz w:val="23"/>
          <w:szCs w:val="23"/>
        </w:rPr>
        <w:t> to create the output voltage.</w:t>
      </w:r>
    </w:p>
    <w:p w:rsidR="00EA547B" w:rsidRDefault="00EA547B" w:rsidP="00D42832">
      <w:pPr>
        <w:pStyle w:val="Heading4"/>
        <w:shd w:val="clear" w:color="auto" w:fill="FFFFFF"/>
        <w:spacing w:before="72" w:beforeAutospacing="0" w:after="0" w:afterAutospacing="0"/>
        <w:jc w:val="both"/>
        <w:rPr>
          <w:rStyle w:val="mw-headline"/>
          <w:rFonts w:ascii="Arial" w:hAnsi="Arial" w:cs="Arial"/>
          <w:color w:val="000000"/>
          <w:sz w:val="23"/>
          <w:szCs w:val="23"/>
        </w:rPr>
      </w:pPr>
    </w:p>
    <w:p w:rsidR="00EA547B" w:rsidRPr="00EA547B" w:rsidRDefault="00EA547B" w:rsidP="00D42832">
      <w:pPr>
        <w:pStyle w:val="Heading4"/>
        <w:shd w:val="clear" w:color="auto" w:fill="FFFFFF"/>
        <w:spacing w:before="72" w:beforeAutospacing="0" w:after="0" w:afterAutospacing="0"/>
        <w:jc w:val="both"/>
        <w:rPr>
          <w:rFonts w:ascii="Arial" w:hAnsi="Arial" w:cs="Arial"/>
          <w:noProof/>
          <w:color w:val="0645AD"/>
        </w:rPr>
      </w:pPr>
      <w:r>
        <w:rPr>
          <w:rStyle w:val="mw-headline"/>
          <w:rFonts w:ascii="Arial" w:hAnsi="Arial" w:cs="Arial"/>
          <w:color w:val="000000"/>
          <w:sz w:val="23"/>
          <w:szCs w:val="23"/>
        </w:rPr>
        <w:t>Square wave</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 xml:space="preserve">This is one of the simplest waveforms an inverter design can produce and is best suited to low-sensitivity applications such as lighting and heating. Square wave output can produce </w:t>
      </w:r>
      <w:r>
        <w:rPr>
          <w:rFonts w:ascii="Arial" w:hAnsi="Arial" w:cs="Arial"/>
          <w:color w:val="202122"/>
          <w:sz w:val="23"/>
          <w:szCs w:val="23"/>
        </w:rPr>
        <w:lastRenderedPageBreak/>
        <w:t>"humming" when connected to audio equipment and is generally unsuitable for sensitive electronics.</w:t>
      </w:r>
    </w:p>
    <w:p w:rsidR="00EA547B" w:rsidRPr="001E1353" w:rsidRDefault="00EA547B" w:rsidP="00D42832">
      <w:pPr>
        <w:pStyle w:val="Heading4"/>
        <w:shd w:val="clear" w:color="auto" w:fill="FFFFFF"/>
        <w:spacing w:before="72" w:beforeAutospacing="0" w:after="0" w:afterAutospacing="0"/>
        <w:jc w:val="both"/>
        <w:rPr>
          <w:rFonts w:ascii="Arial" w:hAnsi="Arial" w:cs="Arial"/>
          <w:color w:val="000000"/>
          <w:sz w:val="23"/>
          <w:szCs w:val="23"/>
        </w:rPr>
      </w:pPr>
      <w:r>
        <w:rPr>
          <w:rStyle w:val="mw-headline"/>
          <w:rFonts w:ascii="Arial" w:hAnsi="Arial" w:cs="Arial"/>
          <w:color w:val="000000"/>
          <w:sz w:val="23"/>
          <w:szCs w:val="23"/>
        </w:rPr>
        <w:t>Sine wave</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A power inverter device which produces a multiple step sinusoidal AC waveform is referred to as a </w:t>
      </w:r>
      <w:r>
        <w:rPr>
          <w:rFonts w:ascii="Arial" w:hAnsi="Arial" w:cs="Arial"/>
          <w:i/>
          <w:iCs/>
          <w:color w:val="202122"/>
          <w:sz w:val="23"/>
          <w:szCs w:val="23"/>
        </w:rPr>
        <w:t>sine wave inverter</w:t>
      </w:r>
      <w:r>
        <w:rPr>
          <w:rFonts w:ascii="Arial" w:hAnsi="Arial" w:cs="Arial"/>
          <w:color w:val="202122"/>
          <w:sz w:val="23"/>
          <w:szCs w:val="23"/>
        </w:rPr>
        <w:t>. To more clearly distinguish the inverters with outputs of much less distortion than the </w:t>
      </w:r>
      <w:r>
        <w:rPr>
          <w:rFonts w:ascii="Arial" w:hAnsi="Arial" w:cs="Arial"/>
          <w:i/>
          <w:iCs/>
          <w:color w:val="202122"/>
          <w:sz w:val="23"/>
          <w:szCs w:val="23"/>
        </w:rPr>
        <w:t>modified sine wave</w:t>
      </w:r>
      <w:r>
        <w:rPr>
          <w:rFonts w:ascii="Arial" w:hAnsi="Arial" w:cs="Arial"/>
          <w:color w:val="202122"/>
          <w:sz w:val="23"/>
          <w:szCs w:val="23"/>
        </w:rPr>
        <w:t> (three step) inverter designs, the manufacturers often use the phrase </w:t>
      </w:r>
      <w:r>
        <w:rPr>
          <w:rFonts w:ascii="Arial" w:hAnsi="Arial" w:cs="Arial"/>
          <w:i/>
          <w:iCs/>
          <w:color w:val="202122"/>
          <w:sz w:val="23"/>
          <w:szCs w:val="23"/>
        </w:rPr>
        <w:t>pure sine wave inverter</w:t>
      </w:r>
      <w:r>
        <w:rPr>
          <w:rFonts w:ascii="Arial" w:hAnsi="Arial" w:cs="Arial"/>
          <w:color w:val="202122"/>
          <w:sz w:val="23"/>
          <w:szCs w:val="23"/>
        </w:rPr>
        <w:t>. Almost all consumer grade inverters that are sold as a "pure sine wave inverter" do not produce a smooth sine wave output at all,</w:t>
      </w:r>
      <w:r w:rsidR="001E1353">
        <w:rPr>
          <w:rFonts w:ascii="Arial" w:hAnsi="Arial" w:cs="Arial"/>
          <w:color w:val="202122"/>
          <w:sz w:val="19"/>
          <w:szCs w:val="19"/>
          <w:vertAlign w:val="superscript"/>
        </w:rPr>
        <w:t xml:space="preserve"> </w:t>
      </w:r>
      <w:r>
        <w:rPr>
          <w:rFonts w:ascii="Arial" w:hAnsi="Arial" w:cs="Arial"/>
          <w:color w:val="202122"/>
          <w:sz w:val="23"/>
          <w:szCs w:val="23"/>
        </w:rPr>
        <w:t>just a less choppy output than the square wave (two step) and modified sine wave (three step) inverters. However, this is not critical for most electronics as they deal with the output quite well.</w:t>
      </w:r>
    </w:p>
    <w:p w:rsidR="00EA547B"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Where power inverter devices substitute for standard line power, a sine wave output is desirable because many electrical products are engineered to work best with a sine wave AC power source. The standard electric utility provides a sine wave, typically with minor imperfections but sometimes with significant distortion.</w:t>
      </w:r>
    </w:p>
    <w:p w:rsidR="00943A79" w:rsidRDefault="00EA547B" w:rsidP="00D42832">
      <w:pPr>
        <w:pStyle w:val="NormalWeb"/>
        <w:shd w:val="clear" w:color="auto" w:fill="FFFFFF"/>
        <w:spacing w:before="120" w:beforeAutospacing="0" w:after="120" w:afterAutospacing="0"/>
        <w:jc w:val="both"/>
        <w:rPr>
          <w:rFonts w:ascii="Arial" w:hAnsi="Arial" w:cs="Arial"/>
          <w:color w:val="202122"/>
          <w:sz w:val="23"/>
          <w:szCs w:val="23"/>
        </w:rPr>
      </w:pPr>
      <w:r>
        <w:rPr>
          <w:rFonts w:ascii="Arial" w:hAnsi="Arial" w:cs="Arial"/>
          <w:color w:val="202122"/>
          <w:sz w:val="23"/>
          <w:szCs w:val="23"/>
        </w:rPr>
        <w:t>Sine wave inverters with more than three steps in the wave output are more complex and have significantly higher cost than a modified sine wave, with only three steps, or square wave (one step) types of the same power handling. </w:t>
      </w:r>
      <w:hyperlink r:id="rId22" w:tooltip="Switch-mode power supply" w:history="1">
        <w:r>
          <w:rPr>
            <w:rStyle w:val="Hyperlink"/>
            <w:rFonts w:ascii="Arial" w:hAnsi="Arial" w:cs="Arial"/>
            <w:color w:val="0645AD"/>
            <w:sz w:val="23"/>
            <w:szCs w:val="23"/>
          </w:rPr>
          <w:t>Switch-mode power supply</w:t>
        </w:r>
      </w:hyperlink>
      <w:r>
        <w:rPr>
          <w:rFonts w:ascii="Arial" w:hAnsi="Arial" w:cs="Arial"/>
          <w:color w:val="202122"/>
          <w:sz w:val="23"/>
          <w:szCs w:val="23"/>
        </w:rPr>
        <w:t> (SMPS) devices, such as personal computers or DVD players, function on modified sine wave power. AC motors directly operated on non-sinusoidal power may produce extra heat, may have different speed-torque characteristics, or may produce more audible noise than when running on sinusoidal power.</w:t>
      </w:r>
    </w:p>
    <w:p w:rsidR="00943A79" w:rsidRPr="00943A79" w:rsidRDefault="00943A79" w:rsidP="00D42832">
      <w:pPr>
        <w:pStyle w:val="Heading1"/>
        <w:numPr>
          <w:ilvl w:val="0"/>
          <w:numId w:val="4"/>
        </w:numPr>
        <w:shd w:val="clear" w:color="auto" w:fill="FFFFFF"/>
        <w:spacing w:before="50" w:after="151" w:line="603" w:lineRule="atLeast"/>
        <w:jc w:val="both"/>
        <w:rPr>
          <w:rFonts w:ascii="Arial" w:hAnsi="Arial" w:cs="Arial"/>
          <w:b w:val="0"/>
          <w:bCs w:val="0"/>
          <w:color w:val="111111"/>
          <w:sz w:val="44"/>
          <w:szCs w:val="54"/>
        </w:rPr>
      </w:pPr>
      <w:r w:rsidRPr="00943A79">
        <w:rPr>
          <w:rFonts w:ascii="Arial" w:hAnsi="Arial" w:cs="Arial"/>
          <w:b w:val="0"/>
          <w:bCs w:val="0"/>
          <w:color w:val="111111"/>
          <w:sz w:val="44"/>
          <w:szCs w:val="54"/>
        </w:rPr>
        <w:t>How Inverters Work</w:t>
      </w:r>
    </w:p>
    <w:p w:rsidR="00943A79" w:rsidRDefault="00FE6840" w:rsidP="00D42832">
      <w:pPr>
        <w:spacing w:after="117"/>
        <w:ind w:left="50" w:right="50"/>
        <w:jc w:val="both"/>
        <w:rPr>
          <w:rStyle w:val="Hyperlink"/>
          <w:color w:val="FFFFFF"/>
          <w:u w:val="none"/>
        </w:rPr>
      </w:pPr>
      <w:r>
        <w:rPr>
          <w:rFonts w:ascii="Arial" w:hAnsi="Arial" w:cs="Arial"/>
          <w:color w:val="000000"/>
          <w:sz w:val="23"/>
          <w:szCs w:val="23"/>
        </w:rPr>
        <w:fldChar w:fldCharType="begin"/>
      </w:r>
      <w:r w:rsidR="00943A79">
        <w:rPr>
          <w:rFonts w:ascii="Arial" w:hAnsi="Arial" w:cs="Arial"/>
          <w:color w:val="000000"/>
          <w:sz w:val="23"/>
          <w:szCs w:val="23"/>
        </w:rPr>
        <w:instrText xml:space="preserve"> HYPERLINK "https://www.facebook.com/sharer.php?u=https%3A%2F%2Ftheengineeringmindset.com%2Fhow-inverters-work%2F" </w:instrText>
      </w:r>
      <w:r>
        <w:rPr>
          <w:rFonts w:ascii="Arial" w:hAnsi="Arial" w:cs="Arial"/>
          <w:color w:val="000000"/>
          <w:sz w:val="23"/>
          <w:szCs w:val="23"/>
        </w:rPr>
        <w:fldChar w:fldCharType="separate"/>
      </w:r>
    </w:p>
    <w:p w:rsidR="00943A79" w:rsidRDefault="00FE6840" w:rsidP="00D42832">
      <w:pPr>
        <w:spacing w:after="117"/>
        <w:ind w:left="50" w:right="50"/>
        <w:jc w:val="both"/>
        <w:rPr>
          <w:rStyle w:val="Hyperlink"/>
          <w:rFonts w:ascii="Arial" w:hAnsi="Arial" w:cs="Arial"/>
          <w:color w:val="FFFFFF"/>
          <w:sz w:val="18"/>
          <w:szCs w:val="18"/>
          <w:u w:val="none"/>
        </w:rPr>
      </w:pPr>
      <w:r>
        <w:rPr>
          <w:rFonts w:ascii="Arial" w:hAnsi="Arial" w:cs="Arial"/>
          <w:color w:val="000000"/>
          <w:sz w:val="23"/>
          <w:szCs w:val="23"/>
        </w:rPr>
        <w:fldChar w:fldCharType="end"/>
      </w:r>
      <w:r w:rsidR="003751AC">
        <w:rPr>
          <w:rFonts w:ascii="Verdana" w:hAnsi="Verdana"/>
          <w:noProof/>
          <w:color w:val="4DB2EC"/>
          <w:sz w:val="25"/>
          <w:szCs w:val="25"/>
        </w:rPr>
        <w:drawing>
          <wp:inline distT="0" distB="0" distL="0" distR="0">
            <wp:extent cx="4752975" cy="2673548"/>
            <wp:effectExtent l="19050" t="0" r="9525" b="0"/>
            <wp:docPr id="17" name="Picture 5" descr="https://theengineeringmindset.com/wp-content/uploads/2017/12/how-inverters-work-article-cover-696x392.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heengineeringmindset.com/wp-content/uploads/2017/12/how-inverters-work-article-cover-696x392.png">
                      <a:hlinkClick r:id="rId23"/>
                    </pic:cNvPr>
                    <pic:cNvPicPr>
                      <a:picLocks noChangeAspect="1" noChangeArrowheads="1"/>
                    </pic:cNvPicPr>
                  </pic:nvPicPr>
                  <pic:blipFill>
                    <a:blip r:embed="rId24"/>
                    <a:srcRect/>
                    <a:stretch>
                      <a:fillRect/>
                    </a:stretch>
                  </pic:blipFill>
                  <pic:spPr bwMode="auto">
                    <a:xfrm>
                      <a:off x="0" y="0"/>
                      <a:ext cx="4752975" cy="2673548"/>
                    </a:xfrm>
                    <a:prstGeom prst="rect">
                      <a:avLst/>
                    </a:prstGeom>
                    <a:noFill/>
                    <a:ln w="9525">
                      <a:noFill/>
                      <a:miter lim="800000"/>
                      <a:headEnd/>
                      <a:tailEnd/>
                    </a:ln>
                  </pic:spPr>
                </pic:pic>
              </a:graphicData>
            </a:graphic>
          </wp:inline>
        </w:drawing>
      </w:r>
      <w:r>
        <w:rPr>
          <w:rFonts w:ascii="Arial" w:hAnsi="Arial" w:cs="Arial"/>
          <w:color w:val="000000"/>
          <w:sz w:val="23"/>
          <w:szCs w:val="23"/>
        </w:rPr>
        <w:fldChar w:fldCharType="begin"/>
      </w:r>
      <w:r w:rsidR="00943A79">
        <w:rPr>
          <w:rFonts w:ascii="Arial" w:hAnsi="Arial" w:cs="Arial"/>
          <w:color w:val="000000"/>
          <w:sz w:val="23"/>
          <w:szCs w:val="23"/>
        </w:rPr>
        <w:instrText xml:space="preserve"> HYPERLINK "https://twitter.com/intent/tweet?text=How+Inverters+Work&amp;url=https%3A%2F%2Ftheengineeringmindset.com%2Fhow-inverters-work%2F&amp;via=The+Engineering+Mindset" </w:instrText>
      </w:r>
      <w:r>
        <w:rPr>
          <w:rFonts w:ascii="Arial" w:hAnsi="Arial" w:cs="Arial"/>
          <w:color w:val="000000"/>
          <w:sz w:val="23"/>
          <w:szCs w:val="23"/>
        </w:rPr>
        <w:fldChar w:fldCharType="separate"/>
      </w:r>
    </w:p>
    <w:p w:rsidR="00943A79" w:rsidRPr="003751AC" w:rsidRDefault="00FE6840" w:rsidP="00D42832">
      <w:pPr>
        <w:spacing w:after="117"/>
        <w:ind w:left="50" w:right="50"/>
        <w:jc w:val="both"/>
        <w:rPr>
          <w:ins w:id="0" w:author="Unknown"/>
          <w:rFonts w:ascii="Arial" w:hAnsi="Arial" w:cs="Arial"/>
          <w:color w:val="000000" w:themeColor="text1"/>
          <w:sz w:val="23"/>
          <w:szCs w:val="23"/>
        </w:rPr>
      </w:pPr>
      <w:r>
        <w:rPr>
          <w:rFonts w:ascii="Arial" w:hAnsi="Arial" w:cs="Arial"/>
          <w:color w:val="000000"/>
          <w:sz w:val="23"/>
          <w:szCs w:val="23"/>
        </w:rPr>
        <w:fldChar w:fldCharType="end"/>
      </w:r>
      <w:ins w:id="1" w:author="Unknown">
        <w:r w:rsidR="00943A79" w:rsidRPr="003751AC">
          <w:rPr>
            <w:rFonts w:ascii="Verdana" w:hAnsi="Verdana"/>
            <w:color w:val="000000" w:themeColor="text1"/>
            <w:sz w:val="25"/>
            <w:szCs w:val="25"/>
          </w:rPr>
          <w:t>Lets start at the basics. You probably know that there are two different types of electrical power is use which are Direct current (DC), which is supplied by batteries and solar panels etc. This type of power is mainly used by small digital goods with circuit boards etc.</w:t>
        </w:r>
        <w:r w:rsidR="00943A79" w:rsidRPr="003751AC">
          <w:rPr>
            <w:rFonts w:ascii="Verdana" w:hAnsi="Verdana"/>
            <w:color w:val="000000" w:themeColor="text1"/>
            <w:sz w:val="25"/>
            <w:szCs w:val="25"/>
          </w:rPr>
          <w:br/>
          <w:t xml:space="preserve">The other type of power is Alternating Current (AC) this is supplied from the power sockets in your homes and this is typically used to power </w:t>
        </w:r>
        <w:r w:rsidR="00943A79" w:rsidRPr="003751AC">
          <w:rPr>
            <w:rFonts w:ascii="Verdana" w:hAnsi="Verdana"/>
            <w:color w:val="000000" w:themeColor="text1"/>
            <w:sz w:val="25"/>
            <w:szCs w:val="25"/>
          </w:rPr>
          <w:lastRenderedPageBreak/>
          <w:t>larger appliances. Both types of power have their uses and limitations so we often need to convert between the two to maximise their use.</w:t>
        </w:r>
      </w:ins>
    </w:p>
    <w:p w:rsidR="003751AC" w:rsidRDefault="00943A79" w:rsidP="00D42832">
      <w:pPr>
        <w:jc w:val="both"/>
        <w:rPr>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6" name="Picture 6" descr="Inverter converts DC to 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verter converts DC to AC"/>
                    <pic:cNvPicPr>
                      <a:picLocks noChangeAspect="1" noChangeArrowheads="1"/>
                    </pic:cNvPicPr>
                  </pic:nvPicPr>
                  <pic:blipFill>
                    <a:blip r:embed="rId25"/>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Pr="003751AC" w:rsidRDefault="003751AC" w:rsidP="00D42832">
      <w:pPr>
        <w:jc w:val="both"/>
        <w:rPr>
          <w:ins w:id="2" w:author="Unknown"/>
          <w:rFonts w:ascii="Verdana" w:hAnsi="Verdana"/>
          <w:color w:val="222222"/>
          <w:sz w:val="20"/>
          <w:szCs w:val="25"/>
        </w:rPr>
      </w:pPr>
      <w:r>
        <w:rPr>
          <w:rFonts w:ascii="Verdana" w:hAnsi="Verdana"/>
          <w:color w:val="222222"/>
          <w:sz w:val="25"/>
          <w:szCs w:val="25"/>
        </w:rPr>
        <w:t xml:space="preserve">             </w:t>
      </w:r>
      <w:ins w:id="3" w:author="Unknown">
        <w:r w:rsidR="00943A79" w:rsidRPr="003751AC">
          <w:rPr>
            <w:rFonts w:ascii="Verdana" w:hAnsi="Verdana"/>
            <w:color w:val="222222"/>
            <w:sz w:val="20"/>
            <w:szCs w:val="25"/>
          </w:rPr>
          <w:t>Inverter converts DC to AC</w:t>
        </w:r>
      </w:ins>
    </w:p>
    <w:p w:rsidR="00943A79" w:rsidRDefault="00943A79" w:rsidP="00D42832">
      <w:pPr>
        <w:pStyle w:val="NormalWeb"/>
        <w:spacing w:before="0" w:beforeAutospacing="0" w:after="435" w:afterAutospacing="0"/>
        <w:jc w:val="both"/>
        <w:rPr>
          <w:ins w:id="4" w:author="Unknown"/>
          <w:rFonts w:ascii="Verdana" w:hAnsi="Verdana"/>
          <w:color w:val="222222"/>
          <w:sz w:val="25"/>
          <w:szCs w:val="25"/>
        </w:rPr>
      </w:pPr>
      <w:ins w:id="5" w:author="Unknown">
        <w:r>
          <w:rPr>
            <w:rFonts w:ascii="Verdana" w:hAnsi="Verdana"/>
            <w:color w:val="222222"/>
            <w:sz w:val="25"/>
            <w:szCs w:val="25"/>
          </w:rPr>
          <w:t>An inverter is a device which is used to convert between Direct Current (DC) and Alternating Current (AC).</w:t>
        </w:r>
      </w:ins>
    </w:p>
    <w:p w:rsidR="003751AC" w:rsidRDefault="00943A79" w:rsidP="00D42832">
      <w:pPr>
        <w:jc w:val="both"/>
        <w:rPr>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7" name="Picture 7" descr="Oscilloscope Direct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cilloscope Direct Current"/>
                    <pic:cNvPicPr>
                      <a:picLocks noChangeAspect="1" noChangeArrowheads="1"/>
                    </pic:cNvPicPr>
                  </pic:nvPicPr>
                  <pic:blipFill>
                    <a:blip r:embed="rId26"/>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Pr="003751AC" w:rsidRDefault="003751AC" w:rsidP="00D42832">
      <w:pPr>
        <w:jc w:val="both"/>
        <w:rPr>
          <w:ins w:id="6" w:author="Unknown"/>
          <w:rFonts w:ascii="Verdana" w:hAnsi="Verdana"/>
          <w:color w:val="222222"/>
          <w:szCs w:val="25"/>
        </w:rPr>
      </w:pPr>
      <w:r>
        <w:rPr>
          <w:rFonts w:ascii="Verdana" w:hAnsi="Verdana"/>
          <w:color w:val="222222"/>
          <w:sz w:val="25"/>
          <w:szCs w:val="25"/>
        </w:rPr>
        <w:t xml:space="preserve">              </w:t>
      </w:r>
      <w:ins w:id="7" w:author="Unknown">
        <w:r w:rsidR="00943A79" w:rsidRPr="003751AC">
          <w:rPr>
            <w:rFonts w:ascii="Verdana" w:hAnsi="Verdana"/>
            <w:color w:val="222222"/>
            <w:szCs w:val="25"/>
          </w:rPr>
          <w:t>Oscilloscope Direct Current</w:t>
        </w:r>
      </w:ins>
    </w:p>
    <w:p w:rsidR="00943A79" w:rsidRDefault="00943A79" w:rsidP="00D42832">
      <w:pPr>
        <w:pStyle w:val="NormalWeb"/>
        <w:spacing w:before="0" w:beforeAutospacing="0" w:after="435" w:afterAutospacing="0"/>
        <w:jc w:val="both"/>
        <w:rPr>
          <w:ins w:id="8" w:author="Unknown"/>
          <w:rFonts w:ascii="Verdana" w:hAnsi="Verdana"/>
          <w:color w:val="222222"/>
          <w:sz w:val="25"/>
          <w:szCs w:val="25"/>
        </w:rPr>
      </w:pPr>
      <w:ins w:id="9" w:author="Unknown">
        <w:r>
          <w:rPr>
            <w:rFonts w:ascii="Verdana" w:hAnsi="Verdana"/>
            <w:color w:val="222222"/>
            <w:sz w:val="25"/>
            <w:szCs w:val="25"/>
          </w:rPr>
          <w:t>If you used an oscilloscope to look at the signal of these two types of power you will see that Direct Current sits at its maximum voltage and continues in a straight line. That’s because the current flows directly in only one direction, which is why it’s called direct current. It’s a bit like a river or canal, it’s always at its peak and it flows in one direction.</w:t>
        </w:r>
      </w:ins>
    </w:p>
    <w:p w:rsidR="003751AC" w:rsidRDefault="00943A79" w:rsidP="00D42832">
      <w:pPr>
        <w:jc w:val="both"/>
        <w:rPr>
          <w:rFonts w:ascii="Verdana" w:hAnsi="Verdana"/>
          <w:color w:val="222222"/>
          <w:sz w:val="25"/>
          <w:szCs w:val="25"/>
        </w:rPr>
      </w:pPr>
      <w:r>
        <w:rPr>
          <w:rFonts w:ascii="Verdana" w:hAnsi="Verdana"/>
          <w:noProof/>
          <w:color w:val="222222"/>
          <w:sz w:val="25"/>
          <w:szCs w:val="25"/>
        </w:rPr>
        <w:lastRenderedPageBreak/>
        <w:drawing>
          <wp:inline distT="0" distB="0" distL="0" distR="0">
            <wp:extent cx="3529965" cy="1988185"/>
            <wp:effectExtent l="19050" t="0" r="0" b="0"/>
            <wp:docPr id="8" name="Picture 8" descr="Alternating Current oscilloscop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ernating Current oscilloscope pattern"/>
                    <pic:cNvPicPr>
                      <a:picLocks noChangeAspect="1" noChangeArrowheads="1"/>
                    </pic:cNvPicPr>
                  </pic:nvPicPr>
                  <pic:blipFill>
                    <a:blip r:embed="rId27"/>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Pr="003751AC" w:rsidRDefault="003751AC" w:rsidP="00D42832">
      <w:pPr>
        <w:jc w:val="both"/>
        <w:rPr>
          <w:ins w:id="10" w:author="Unknown"/>
          <w:rFonts w:ascii="Verdana" w:hAnsi="Verdana"/>
          <w:color w:val="222222"/>
          <w:szCs w:val="25"/>
        </w:rPr>
      </w:pPr>
      <w:r>
        <w:rPr>
          <w:rFonts w:ascii="Verdana" w:hAnsi="Verdana"/>
          <w:color w:val="222222"/>
          <w:szCs w:val="25"/>
        </w:rPr>
        <w:t xml:space="preserve">       </w:t>
      </w:r>
      <w:ins w:id="11" w:author="Unknown">
        <w:r w:rsidR="00943A79" w:rsidRPr="003751AC">
          <w:rPr>
            <w:rFonts w:ascii="Verdana" w:hAnsi="Verdana"/>
            <w:color w:val="222222"/>
            <w:szCs w:val="25"/>
          </w:rPr>
          <w:t>Alternating Current oscilloscope pattern</w:t>
        </w:r>
      </w:ins>
    </w:p>
    <w:p w:rsidR="00943A79" w:rsidRDefault="00943A79" w:rsidP="00D42832">
      <w:pPr>
        <w:pStyle w:val="NormalWeb"/>
        <w:spacing w:before="0" w:beforeAutospacing="0" w:after="435" w:afterAutospacing="0"/>
        <w:jc w:val="both"/>
        <w:rPr>
          <w:ins w:id="12" w:author="Unknown"/>
          <w:rFonts w:ascii="Verdana" w:hAnsi="Verdana"/>
          <w:color w:val="222222"/>
          <w:sz w:val="25"/>
          <w:szCs w:val="25"/>
        </w:rPr>
      </w:pPr>
      <w:ins w:id="13" w:author="Unknown">
        <w:r>
          <w:rPr>
            <w:rFonts w:ascii="Verdana" w:hAnsi="Verdana"/>
            <w:color w:val="222222"/>
            <w:sz w:val="25"/>
            <w:szCs w:val="25"/>
          </w:rPr>
          <w:t>If you used an oscilloscope to look at Alternating Current you’ll see a wave like pattern where the voltage alternates between its two peak voltages in the positive half and the negative half of its cycle. This is because the current travels back and forth. It’s a bit like the tide of the ocean where it reaches its maximum high tide and maximum low tide and the current of the water changes direction between these to peaks.</w:t>
        </w:r>
      </w:ins>
    </w:p>
    <w:p w:rsidR="00943A79" w:rsidRDefault="00943A79" w:rsidP="00D42832">
      <w:pPr>
        <w:pStyle w:val="NormalWeb"/>
        <w:spacing w:before="0" w:beforeAutospacing="0" w:after="435" w:afterAutospacing="0"/>
        <w:jc w:val="both"/>
        <w:rPr>
          <w:ins w:id="14" w:author="Unknown"/>
          <w:rFonts w:ascii="Verdana" w:hAnsi="Verdana"/>
          <w:color w:val="222222"/>
          <w:sz w:val="25"/>
          <w:szCs w:val="25"/>
        </w:rPr>
      </w:pPr>
      <w:ins w:id="15" w:author="Unknown">
        <w:r>
          <w:rPr>
            <w:rFonts w:ascii="Verdana" w:hAnsi="Verdana"/>
            <w:color w:val="222222"/>
            <w:sz w:val="25"/>
            <w:szCs w:val="25"/>
          </w:rPr>
          <w:t>So an inverter simply converters from DC to AC and this is a very useful invention. You can also convert from AC to DC using a rectifier and its common to find both of these in some devices. If you want to learn more about electricity, then watch our previous video on </w:t>
        </w:r>
        <w:r w:rsidR="00FE6840">
          <w:rPr>
            <w:rFonts w:ascii="Verdana" w:hAnsi="Verdana"/>
            <w:color w:val="222222"/>
            <w:sz w:val="25"/>
            <w:szCs w:val="25"/>
          </w:rPr>
          <w:fldChar w:fldCharType="begin"/>
        </w:r>
        <w:r>
          <w:rPr>
            <w:rFonts w:ascii="Verdana" w:hAnsi="Verdana"/>
            <w:color w:val="222222"/>
            <w:sz w:val="25"/>
            <w:szCs w:val="25"/>
          </w:rPr>
          <w:instrText xml:space="preserve"> HYPERLINK "https://youtu.be/mc979OhitAg" </w:instrText>
        </w:r>
        <w:r w:rsidR="00FE6840">
          <w:rPr>
            <w:rFonts w:ascii="Verdana" w:hAnsi="Verdana"/>
            <w:color w:val="222222"/>
            <w:sz w:val="25"/>
            <w:szCs w:val="25"/>
          </w:rPr>
          <w:fldChar w:fldCharType="separate"/>
        </w:r>
        <w:r>
          <w:rPr>
            <w:rStyle w:val="Hyperlink"/>
            <w:rFonts w:ascii="Verdana" w:hAnsi="Verdana"/>
            <w:color w:val="4DB2EC"/>
            <w:sz w:val="25"/>
            <w:szCs w:val="25"/>
            <w:u w:val="none"/>
          </w:rPr>
          <w:t>How Electricity Works.</w:t>
        </w:r>
        <w:r w:rsidR="00FE6840">
          <w:rPr>
            <w:rFonts w:ascii="Verdana" w:hAnsi="Verdana"/>
            <w:color w:val="222222"/>
            <w:sz w:val="25"/>
            <w:szCs w:val="25"/>
          </w:rPr>
          <w:fldChar w:fldCharType="end"/>
        </w:r>
      </w:ins>
    </w:p>
    <w:p w:rsidR="00943A79" w:rsidRDefault="00943A79" w:rsidP="00D42832">
      <w:pPr>
        <w:pStyle w:val="Heading2"/>
        <w:spacing w:before="502" w:beforeAutospacing="0" w:after="335" w:afterAutospacing="0" w:line="636" w:lineRule="atLeast"/>
        <w:jc w:val="both"/>
        <w:rPr>
          <w:ins w:id="16" w:author="Unknown"/>
          <w:rFonts w:ascii="Arial" w:hAnsi="Arial" w:cs="Arial"/>
          <w:b w:val="0"/>
          <w:bCs w:val="0"/>
          <w:color w:val="111111"/>
          <w:sz w:val="45"/>
          <w:szCs w:val="45"/>
        </w:rPr>
      </w:pPr>
      <w:ins w:id="17" w:author="Unknown">
        <w:r>
          <w:rPr>
            <w:rFonts w:ascii="Arial" w:hAnsi="Arial" w:cs="Arial"/>
            <w:b w:val="0"/>
            <w:bCs w:val="0"/>
            <w:color w:val="111111"/>
            <w:sz w:val="45"/>
            <w:szCs w:val="45"/>
          </w:rPr>
          <w:t>Where are inverters used?</w:t>
        </w:r>
      </w:ins>
    </w:p>
    <w:p w:rsidR="00943A79" w:rsidRDefault="00943A79" w:rsidP="00D42832">
      <w:pPr>
        <w:jc w:val="both"/>
        <w:rPr>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9" name="Picture 9" descr="use of inverters how inverter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of inverters how inverters work"/>
                    <pic:cNvPicPr>
                      <a:picLocks noChangeAspect="1" noChangeArrowheads="1"/>
                    </pic:cNvPicPr>
                  </pic:nvPicPr>
                  <pic:blipFill>
                    <a:blip r:embed="rId28"/>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Default="00943A79" w:rsidP="00D42832">
      <w:pPr>
        <w:jc w:val="both"/>
        <w:rPr>
          <w:ins w:id="18" w:author="Unknown"/>
          <w:rFonts w:ascii="Verdana" w:hAnsi="Verdana" w:cs="Times New Roman"/>
          <w:color w:val="222222"/>
          <w:sz w:val="25"/>
          <w:szCs w:val="25"/>
        </w:rPr>
      </w:pPr>
      <w:r>
        <w:rPr>
          <w:rFonts w:ascii="Verdana" w:hAnsi="Verdana"/>
          <w:color w:val="222222"/>
          <w:sz w:val="25"/>
          <w:szCs w:val="25"/>
        </w:rPr>
        <w:t xml:space="preserve">                 </w:t>
      </w:r>
      <w:ins w:id="19" w:author="Unknown">
        <w:r>
          <w:rPr>
            <w:rFonts w:ascii="Verdana" w:hAnsi="Verdana"/>
            <w:color w:val="222222"/>
            <w:sz w:val="25"/>
            <w:szCs w:val="25"/>
          </w:rPr>
          <w:t>Inverter applications</w:t>
        </w:r>
      </w:ins>
    </w:p>
    <w:p w:rsidR="00943A79" w:rsidRDefault="00943A79" w:rsidP="00D42832">
      <w:pPr>
        <w:pStyle w:val="NormalWeb"/>
        <w:spacing w:before="0" w:beforeAutospacing="0" w:after="435" w:afterAutospacing="0"/>
        <w:jc w:val="both"/>
        <w:rPr>
          <w:ins w:id="20" w:author="Unknown"/>
          <w:rFonts w:ascii="Verdana" w:hAnsi="Verdana"/>
          <w:color w:val="222222"/>
          <w:sz w:val="25"/>
          <w:szCs w:val="25"/>
        </w:rPr>
      </w:pPr>
      <w:ins w:id="21" w:author="Unknown">
        <w:r>
          <w:rPr>
            <w:rFonts w:ascii="Verdana" w:hAnsi="Verdana"/>
            <w:color w:val="222222"/>
            <w:sz w:val="25"/>
            <w:szCs w:val="25"/>
          </w:rPr>
          <w:t>A common and fairly simple application of inverters is within photovoltaic arrays, as these generate DC power, but, the appliances in your home will use AC power so this needs to be converted for it to be of use. You can also buy </w:t>
        </w:r>
        <w:r w:rsidR="00FE6840">
          <w:rPr>
            <w:rFonts w:ascii="Verdana" w:hAnsi="Verdana"/>
            <w:color w:val="222222"/>
            <w:sz w:val="25"/>
            <w:szCs w:val="25"/>
          </w:rPr>
          <w:fldChar w:fldCharType="begin"/>
        </w:r>
        <w:r>
          <w:rPr>
            <w:rFonts w:ascii="Verdana" w:hAnsi="Verdana"/>
            <w:color w:val="222222"/>
            <w:sz w:val="25"/>
            <w:szCs w:val="25"/>
          </w:rPr>
          <w:instrText xml:space="preserve"> HYPERLINK "https://amzn.to/2j9GWj3" </w:instrText>
        </w:r>
        <w:r w:rsidR="00FE6840">
          <w:rPr>
            <w:rFonts w:ascii="Verdana" w:hAnsi="Verdana"/>
            <w:color w:val="222222"/>
            <w:sz w:val="25"/>
            <w:szCs w:val="25"/>
          </w:rPr>
          <w:fldChar w:fldCharType="separate"/>
        </w:r>
        <w:r>
          <w:rPr>
            <w:rStyle w:val="Hyperlink"/>
            <w:rFonts w:ascii="Verdana" w:hAnsi="Verdana"/>
            <w:color w:val="4DB2EC"/>
            <w:sz w:val="25"/>
            <w:szCs w:val="25"/>
            <w:u w:val="none"/>
          </w:rPr>
          <w:t>portable inverters for your car</w:t>
        </w:r>
        <w:r w:rsidR="00FE6840">
          <w:rPr>
            <w:rFonts w:ascii="Verdana" w:hAnsi="Verdana"/>
            <w:color w:val="222222"/>
            <w:sz w:val="25"/>
            <w:szCs w:val="25"/>
          </w:rPr>
          <w:fldChar w:fldCharType="end"/>
        </w:r>
        <w:r>
          <w:rPr>
            <w:rFonts w:ascii="Verdana" w:hAnsi="Verdana"/>
            <w:color w:val="222222"/>
            <w:sz w:val="25"/>
            <w:szCs w:val="25"/>
          </w:rPr>
          <w:t> which allow you to use the cars battery to power small household appliances.</w:t>
        </w:r>
      </w:ins>
    </w:p>
    <w:p w:rsidR="00943A79" w:rsidRDefault="00943A79" w:rsidP="00D42832">
      <w:pPr>
        <w:pStyle w:val="NormalWeb"/>
        <w:spacing w:before="0" w:beforeAutospacing="0" w:after="435" w:afterAutospacing="0"/>
        <w:jc w:val="both"/>
        <w:rPr>
          <w:ins w:id="22" w:author="Unknown"/>
          <w:rFonts w:ascii="Verdana" w:hAnsi="Verdana"/>
          <w:color w:val="222222"/>
          <w:sz w:val="25"/>
          <w:szCs w:val="25"/>
        </w:rPr>
      </w:pPr>
      <w:ins w:id="23" w:author="Unknown">
        <w:r>
          <w:rPr>
            <w:rFonts w:ascii="Verdana" w:hAnsi="Verdana"/>
            <w:color w:val="222222"/>
            <w:sz w:val="25"/>
            <w:szCs w:val="25"/>
          </w:rPr>
          <w:lastRenderedPageBreak/>
          <w:t>A slightly more complex way they are used is when integrated into Variable Frequency Drives (VFD) otherwise known as Variable Speed Drives (VSD) to control the speed, torque and direction of AC motors to achieve very precise control which also saves energy. You’ll find these on fans, </w:t>
        </w:r>
        <w:r w:rsidR="00FE6840">
          <w:rPr>
            <w:rFonts w:ascii="Verdana" w:hAnsi="Verdana"/>
            <w:color w:val="222222"/>
            <w:sz w:val="25"/>
            <w:szCs w:val="25"/>
          </w:rPr>
          <w:fldChar w:fldCharType="begin"/>
        </w:r>
        <w:r>
          <w:rPr>
            <w:rFonts w:ascii="Verdana" w:hAnsi="Verdana"/>
            <w:color w:val="222222"/>
            <w:sz w:val="25"/>
            <w:szCs w:val="25"/>
          </w:rPr>
          <w:instrText xml:space="preserve"> HYPERLINK "https://youtu.be/TxqPAPg4nb4" </w:instrText>
        </w:r>
        <w:r w:rsidR="00FE6840">
          <w:rPr>
            <w:rFonts w:ascii="Verdana" w:hAnsi="Verdana"/>
            <w:color w:val="222222"/>
            <w:sz w:val="25"/>
            <w:szCs w:val="25"/>
          </w:rPr>
          <w:fldChar w:fldCharType="separate"/>
        </w:r>
        <w:r>
          <w:rPr>
            <w:rStyle w:val="Hyperlink"/>
            <w:rFonts w:ascii="Verdana" w:hAnsi="Verdana"/>
            <w:color w:val="4DB2EC"/>
            <w:sz w:val="25"/>
            <w:szCs w:val="25"/>
            <w:u w:val="none"/>
          </w:rPr>
          <w:t>pumps</w:t>
        </w:r>
        <w:r w:rsidR="00FE6840">
          <w:rPr>
            <w:rFonts w:ascii="Verdana" w:hAnsi="Verdana"/>
            <w:color w:val="222222"/>
            <w:sz w:val="25"/>
            <w:szCs w:val="25"/>
          </w:rPr>
          <w:fldChar w:fldCharType="end"/>
        </w:r>
        <w:r>
          <w:rPr>
            <w:rFonts w:ascii="Verdana" w:hAnsi="Verdana"/>
            <w:color w:val="222222"/>
            <w:sz w:val="25"/>
            <w:szCs w:val="25"/>
          </w:rPr>
          <w:t> and compressors and basically any equipment which rotates. They are used in all industries and extensively within HVAC systems for industrial and commercial properties.</w:t>
        </w:r>
        <w:r>
          <w:rPr>
            <w:rFonts w:ascii="Verdana" w:hAnsi="Verdana"/>
            <w:color w:val="222222"/>
            <w:sz w:val="25"/>
            <w:szCs w:val="25"/>
          </w:rPr>
          <w:br/>
          <w:t>In this application the inverter is coupled with a rectifier and the AC power that comes in is converted to DC, then back to AC, but the controllers will change the frequency of the sine wave pattern.</w:t>
        </w:r>
      </w:ins>
    </w:p>
    <w:p w:rsidR="00943A79" w:rsidRDefault="00943A79" w:rsidP="00D42832">
      <w:pPr>
        <w:pStyle w:val="NormalWeb"/>
        <w:spacing w:before="0" w:beforeAutospacing="0" w:after="435" w:afterAutospacing="0"/>
        <w:jc w:val="both"/>
        <w:rPr>
          <w:ins w:id="24" w:author="Unknown"/>
          <w:rFonts w:ascii="Verdana" w:hAnsi="Verdana"/>
          <w:color w:val="222222"/>
          <w:sz w:val="25"/>
          <w:szCs w:val="25"/>
        </w:rPr>
      </w:pPr>
      <w:ins w:id="25" w:author="Unknown">
        <w:r>
          <w:rPr>
            <w:rFonts w:ascii="Verdana" w:hAnsi="Verdana"/>
            <w:color w:val="222222"/>
            <w:sz w:val="25"/>
            <w:szCs w:val="25"/>
          </w:rPr>
          <w:t>By manipulating this the motors behaviour can be precisely controlled, and thus when connected to a fan, pump or compressor then this can also be precisely controlled.</w:t>
        </w:r>
        <w:r>
          <w:rPr>
            <w:rFonts w:ascii="Verdana" w:hAnsi="Verdana"/>
            <w:color w:val="222222"/>
            <w:sz w:val="25"/>
            <w:szCs w:val="25"/>
          </w:rPr>
          <w:br/>
          <w:t>This is partly how the </w:t>
        </w:r>
        <w:r w:rsidR="00FE6840">
          <w:rPr>
            <w:rFonts w:ascii="Verdana" w:hAnsi="Verdana"/>
            <w:color w:val="222222"/>
            <w:sz w:val="25"/>
            <w:szCs w:val="25"/>
          </w:rPr>
          <w:fldChar w:fldCharType="begin"/>
        </w:r>
        <w:r>
          <w:rPr>
            <w:rFonts w:ascii="Verdana" w:hAnsi="Verdana"/>
            <w:color w:val="222222"/>
            <w:sz w:val="25"/>
            <w:szCs w:val="25"/>
          </w:rPr>
          <w:instrText xml:space="preserve"> HYPERLINK "https://bit.ly/2Anxy5B" </w:instrText>
        </w:r>
        <w:r w:rsidR="00FE6840">
          <w:rPr>
            <w:rFonts w:ascii="Verdana" w:hAnsi="Verdana"/>
            <w:color w:val="222222"/>
            <w:sz w:val="25"/>
            <w:szCs w:val="25"/>
          </w:rPr>
          <w:fldChar w:fldCharType="separate"/>
        </w:r>
        <w:r>
          <w:rPr>
            <w:rStyle w:val="Hyperlink"/>
            <w:rFonts w:ascii="Verdana" w:hAnsi="Verdana"/>
            <w:color w:val="4DB2EC"/>
            <w:sz w:val="25"/>
            <w:szCs w:val="25"/>
            <w:u w:val="none"/>
          </w:rPr>
          <w:t>Danfoss Optyma plus inverter</w:t>
        </w:r>
        <w:r w:rsidR="00FE6840">
          <w:rPr>
            <w:rFonts w:ascii="Verdana" w:hAnsi="Verdana"/>
            <w:color w:val="222222"/>
            <w:sz w:val="25"/>
            <w:szCs w:val="25"/>
          </w:rPr>
          <w:fldChar w:fldCharType="end"/>
        </w:r>
        <w:r>
          <w:rPr>
            <w:rFonts w:ascii="Verdana" w:hAnsi="Verdana"/>
            <w:color w:val="222222"/>
            <w:sz w:val="25"/>
            <w:szCs w:val="25"/>
          </w:rPr>
          <w:t> condensing unit works, it has a very clever control loop which is measuring the cooling load and then changes the speed of the motor, which changes the speed of the scroll compressor and that increases or decreases the cooling capacity to match the load and achieve precise temperature control as well as energy savings.</w:t>
        </w:r>
      </w:ins>
    </w:p>
    <w:p w:rsidR="00943A79" w:rsidRDefault="00943A79" w:rsidP="00D42832">
      <w:pPr>
        <w:pStyle w:val="Heading2"/>
        <w:spacing w:before="502" w:beforeAutospacing="0" w:after="335" w:afterAutospacing="0" w:line="636" w:lineRule="atLeast"/>
        <w:jc w:val="both"/>
        <w:rPr>
          <w:ins w:id="26" w:author="Unknown"/>
          <w:rFonts w:ascii="Arial" w:hAnsi="Arial" w:cs="Arial"/>
          <w:b w:val="0"/>
          <w:bCs w:val="0"/>
          <w:color w:val="111111"/>
          <w:sz w:val="45"/>
          <w:szCs w:val="45"/>
        </w:rPr>
      </w:pPr>
      <w:ins w:id="27" w:author="Unknown">
        <w:r>
          <w:rPr>
            <w:rFonts w:ascii="Arial" w:hAnsi="Arial" w:cs="Arial"/>
            <w:b w:val="0"/>
            <w:bCs w:val="0"/>
            <w:color w:val="111111"/>
            <w:sz w:val="45"/>
            <w:szCs w:val="45"/>
          </w:rPr>
          <w:t>How inverters work</w:t>
        </w:r>
      </w:ins>
    </w:p>
    <w:p w:rsidR="00943A79" w:rsidRDefault="00943A79" w:rsidP="00D42832">
      <w:pPr>
        <w:jc w:val="both"/>
        <w:rPr>
          <w:rFonts w:ascii="Verdana" w:hAnsi="Verdana"/>
          <w:color w:val="222222"/>
          <w:sz w:val="25"/>
          <w:szCs w:val="25"/>
        </w:rPr>
      </w:pPr>
      <w:r>
        <w:rPr>
          <w:rFonts w:ascii="Verdana" w:hAnsi="Verdana"/>
          <w:noProof/>
          <w:color w:val="222222"/>
          <w:sz w:val="25"/>
          <w:szCs w:val="25"/>
        </w:rPr>
        <w:drawing>
          <wp:inline distT="0" distB="0" distL="0" distR="0">
            <wp:extent cx="5156835" cy="2913380"/>
            <wp:effectExtent l="19050" t="0" r="5715" b="0"/>
            <wp:docPr id="10" name="Picture 10" descr="simple inverter circuit using switches - how inverter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ple inverter circuit using switches - how inverters work"/>
                    <pic:cNvPicPr>
                      <a:picLocks noChangeAspect="1" noChangeArrowheads="1"/>
                    </pic:cNvPicPr>
                  </pic:nvPicPr>
                  <pic:blipFill>
                    <a:blip r:embed="rId29"/>
                    <a:srcRect/>
                    <a:stretch>
                      <a:fillRect/>
                    </a:stretch>
                  </pic:blipFill>
                  <pic:spPr bwMode="auto">
                    <a:xfrm>
                      <a:off x="0" y="0"/>
                      <a:ext cx="5156835" cy="2913380"/>
                    </a:xfrm>
                    <a:prstGeom prst="rect">
                      <a:avLst/>
                    </a:prstGeom>
                    <a:noFill/>
                    <a:ln w="9525">
                      <a:noFill/>
                      <a:miter lim="800000"/>
                      <a:headEnd/>
                      <a:tailEnd/>
                    </a:ln>
                  </pic:spPr>
                </pic:pic>
              </a:graphicData>
            </a:graphic>
          </wp:inline>
        </w:drawing>
      </w:r>
    </w:p>
    <w:p w:rsidR="00943A79" w:rsidRDefault="00943A79" w:rsidP="00D42832">
      <w:pPr>
        <w:jc w:val="both"/>
        <w:rPr>
          <w:ins w:id="28" w:author="Unknown"/>
          <w:rFonts w:ascii="Verdana" w:hAnsi="Verdana" w:cs="Times New Roman"/>
          <w:color w:val="222222"/>
          <w:sz w:val="25"/>
          <w:szCs w:val="25"/>
        </w:rPr>
      </w:pPr>
      <w:r>
        <w:rPr>
          <w:rFonts w:ascii="Verdana" w:hAnsi="Verdana"/>
          <w:color w:val="222222"/>
          <w:sz w:val="25"/>
          <w:szCs w:val="25"/>
        </w:rPr>
        <w:t xml:space="preserve">                          </w:t>
      </w:r>
      <w:ins w:id="29" w:author="Unknown">
        <w:r>
          <w:rPr>
            <w:rFonts w:ascii="Verdana" w:hAnsi="Verdana"/>
            <w:color w:val="222222"/>
            <w:sz w:val="25"/>
            <w:szCs w:val="25"/>
          </w:rPr>
          <w:t>Simple Inverter Circuit</w:t>
        </w:r>
      </w:ins>
    </w:p>
    <w:p w:rsidR="00943A79" w:rsidRDefault="00943A79" w:rsidP="00D42832">
      <w:pPr>
        <w:pStyle w:val="NormalWeb"/>
        <w:spacing w:before="0" w:beforeAutospacing="0" w:after="435" w:afterAutospacing="0"/>
        <w:jc w:val="both"/>
        <w:rPr>
          <w:ins w:id="30" w:author="Unknown"/>
          <w:rFonts w:ascii="Verdana" w:hAnsi="Verdana"/>
          <w:color w:val="222222"/>
          <w:sz w:val="25"/>
          <w:szCs w:val="25"/>
        </w:rPr>
      </w:pPr>
      <w:ins w:id="31" w:author="Unknown">
        <w:r>
          <w:rPr>
            <w:rFonts w:ascii="Verdana" w:hAnsi="Verdana"/>
            <w:color w:val="222222"/>
            <w:sz w:val="25"/>
            <w:szCs w:val="25"/>
          </w:rPr>
          <w:t xml:space="preserve">Lets consider a simplified circuit where a DC source is being used to power an AC load. To convert the DC to AC there are 4 switches. The switches are paired together so that switches 2 &amp; 3 open when 1 &amp; 4 close and vice-versa. This will force the current through the load in an </w:t>
        </w:r>
        <w:r>
          <w:rPr>
            <w:rFonts w:ascii="Verdana" w:hAnsi="Verdana"/>
            <w:color w:val="222222"/>
            <w:sz w:val="25"/>
            <w:szCs w:val="25"/>
          </w:rPr>
          <w:lastRenderedPageBreak/>
          <w:t>alternating direction, therefore the load will experience an alternating current even though its from a DC source.</w:t>
        </w:r>
      </w:ins>
    </w:p>
    <w:p w:rsidR="00943A79" w:rsidRDefault="00943A79" w:rsidP="00D42832">
      <w:pPr>
        <w:pStyle w:val="NormalWeb"/>
        <w:spacing w:before="0" w:beforeAutospacing="0" w:after="435" w:afterAutospacing="0"/>
        <w:jc w:val="both"/>
        <w:rPr>
          <w:ins w:id="32" w:author="Unknown"/>
          <w:rFonts w:ascii="Verdana" w:hAnsi="Verdana"/>
          <w:color w:val="222222"/>
          <w:sz w:val="25"/>
          <w:szCs w:val="25"/>
        </w:rPr>
      </w:pPr>
      <w:ins w:id="33" w:author="Unknown">
        <w:r>
          <w:rPr>
            <w:rFonts w:ascii="Verdana" w:hAnsi="Verdana"/>
            <w:color w:val="222222"/>
            <w:sz w:val="25"/>
            <w:szCs w:val="25"/>
          </w:rPr>
          <w:t>If switches 2 &amp; 3 close and switches 1 &amp; 4 open, this will cause the current to flow through the right hand side of the lamp.</w:t>
        </w:r>
        <w:r>
          <w:rPr>
            <w:rFonts w:ascii="Verdana" w:hAnsi="Verdana"/>
            <w:color w:val="222222"/>
            <w:sz w:val="25"/>
            <w:szCs w:val="25"/>
          </w:rPr>
          <w:br/>
          <w:t>If switches 1 &amp; 4 close and 2 &amp; 3 open then this will force the current to flow through the left hand side of the lamp.</w:t>
        </w:r>
      </w:ins>
    </w:p>
    <w:p w:rsidR="00943A79" w:rsidRDefault="00943A79" w:rsidP="00D42832">
      <w:pPr>
        <w:jc w:val="both"/>
        <w:rPr>
          <w:ins w:id="34" w:author="Unknown"/>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11" name="Picture 11" descr="Simple inverter switching animation how invert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ple inverter switching animation how inverter works"/>
                    <pic:cNvPicPr>
                      <a:picLocks noChangeAspect="1" noChangeArrowheads="1"/>
                    </pic:cNvPicPr>
                  </pic:nvPicPr>
                  <pic:blipFill>
                    <a:blip r:embed="rId30"/>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Default="00943A79" w:rsidP="00D42832">
      <w:pPr>
        <w:pStyle w:val="NormalWeb"/>
        <w:spacing w:before="0" w:beforeAutospacing="0" w:after="435" w:afterAutospacing="0"/>
        <w:jc w:val="both"/>
        <w:rPr>
          <w:ins w:id="35" w:author="Unknown"/>
          <w:rFonts w:ascii="Verdana" w:hAnsi="Verdana"/>
          <w:color w:val="222222"/>
          <w:sz w:val="25"/>
          <w:szCs w:val="25"/>
        </w:rPr>
      </w:pPr>
      <w:ins w:id="36" w:author="Unknown">
        <w:r>
          <w:rPr>
            <w:rFonts w:ascii="Verdana" w:hAnsi="Verdana"/>
            <w:color w:val="222222"/>
            <w:sz w:val="25"/>
            <w:szCs w:val="25"/>
          </w:rPr>
          <w:t>So you can see there is a direct current source but the lamp experiences an alternating current.</w:t>
        </w:r>
      </w:ins>
    </w:p>
    <w:p w:rsidR="00943A79" w:rsidRDefault="00943A79" w:rsidP="00D42832">
      <w:pPr>
        <w:pStyle w:val="NormalWeb"/>
        <w:spacing w:before="0" w:beforeAutospacing="0" w:after="435" w:afterAutospacing="0"/>
        <w:jc w:val="both"/>
        <w:rPr>
          <w:ins w:id="37" w:author="Unknown"/>
          <w:rFonts w:ascii="Verdana" w:hAnsi="Verdana"/>
          <w:color w:val="222222"/>
          <w:sz w:val="25"/>
          <w:szCs w:val="25"/>
        </w:rPr>
      </w:pPr>
      <w:ins w:id="38" w:author="Unknown">
        <w:r>
          <w:rPr>
            <w:rFonts w:ascii="Verdana" w:hAnsi="Verdana"/>
            <w:color w:val="222222"/>
            <w:sz w:val="25"/>
            <w:szCs w:val="25"/>
          </w:rPr>
          <w:t>The lamp will not see this as a sine wave however as the sudden switching will only result in a square wave. The sharp corners of the square wave can be damaging to electrical equipment so these need to be smoothed out.</w:t>
        </w:r>
      </w:ins>
    </w:p>
    <w:p w:rsidR="00943A79" w:rsidRDefault="00943A79" w:rsidP="00D42832">
      <w:pPr>
        <w:pStyle w:val="NormalWeb"/>
        <w:spacing w:before="0" w:beforeAutospacing="0" w:after="435" w:afterAutospacing="0"/>
        <w:jc w:val="both"/>
        <w:rPr>
          <w:ins w:id="39" w:author="Unknown"/>
          <w:rFonts w:ascii="Verdana" w:hAnsi="Verdana"/>
          <w:color w:val="222222"/>
          <w:sz w:val="25"/>
          <w:szCs w:val="25"/>
        </w:rPr>
      </w:pPr>
      <w:ins w:id="40" w:author="Unknown">
        <w:r>
          <w:rPr>
            <w:rFonts w:ascii="Verdana" w:hAnsi="Verdana"/>
            <w:color w:val="222222"/>
            <w:sz w:val="25"/>
            <w:szCs w:val="25"/>
          </w:rPr>
          <w:t>The switching is also far too fast for a human to do, if you consider the electricity you receive in the power sockets of your home, this will be supplied at 50 or 60Hz depending on where in the world you are. This means the current needs to reverse direction 50 or 60 times per second.</w:t>
        </w:r>
      </w:ins>
    </w:p>
    <w:p w:rsidR="00943A79" w:rsidRDefault="00943A79" w:rsidP="00D42832">
      <w:pPr>
        <w:pStyle w:val="NormalWeb"/>
        <w:spacing w:before="0" w:beforeAutospacing="0" w:after="435" w:afterAutospacing="0"/>
        <w:jc w:val="both"/>
        <w:rPr>
          <w:ins w:id="41" w:author="Unknown"/>
          <w:rFonts w:ascii="Verdana" w:hAnsi="Verdana"/>
          <w:color w:val="222222"/>
          <w:sz w:val="25"/>
          <w:szCs w:val="25"/>
        </w:rPr>
      </w:pPr>
      <w:ins w:id="42" w:author="Unknown">
        <w:r>
          <w:rPr>
            <w:rFonts w:ascii="Verdana" w:hAnsi="Verdana"/>
            <w:color w:val="222222"/>
            <w:sz w:val="25"/>
            <w:szCs w:val="25"/>
          </w:rPr>
          <w:t>To achieve the required switching speed, engineers use special electronic components such as diodes, IGBTs, MOSFETs etc.</w:t>
        </w:r>
      </w:ins>
    </w:p>
    <w:p w:rsidR="00943A79" w:rsidRDefault="00943A79" w:rsidP="00D42832">
      <w:pPr>
        <w:jc w:val="both"/>
        <w:rPr>
          <w:ins w:id="43" w:author="Unknown"/>
          <w:rFonts w:ascii="Verdana" w:hAnsi="Verdana"/>
          <w:color w:val="222222"/>
          <w:sz w:val="25"/>
          <w:szCs w:val="25"/>
        </w:rPr>
      </w:pPr>
      <w:r>
        <w:rPr>
          <w:rFonts w:ascii="Verdana" w:hAnsi="Verdana"/>
          <w:noProof/>
          <w:color w:val="222222"/>
          <w:sz w:val="25"/>
          <w:szCs w:val="25"/>
        </w:rPr>
        <w:lastRenderedPageBreak/>
        <w:drawing>
          <wp:inline distT="0" distB="0" distL="0" distR="0">
            <wp:extent cx="5103495" cy="2891790"/>
            <wp:effectExtent l="19050" t="0" r="1905" b="0"/>
            <wp:docPr id="12" name="Picture 12" descr="Inverter using IGB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verter using IGBTs"/>
                    <pic:cNvPicPr>
                      <a:picLocks noChangeAspect="1" noChangeArrowheads="1"/>
                    </pic:cNvPicPr>
                  </pic:nvPicPr>
                  <pic:blipFill>
                    <a:blip r:embed="rId31"/>
                    <a:srcRect/>
                    <a:stretch>
                      <a:fillRect/>
                    </a:stretch>
                  </pic:blipFill>
                  <pic:spPr bwMode="auto">
                    <a:xfrm>
                      <a:off x="0" y="0"/>
                      <a:ext cx="5103495" cy="2891790"/>
                    </a:xfrm>
                    <a:prstGeom prst="rect">
                      <a:avLst/>
                    </a:prstGeom>
                    <a:noFill/>
                    <a:ln w="9525">
                      <a:noFill/>
                      <a:miter lim="800000"/>
                      <a:headEnd/>
                      <a:tailEnd/>
                    </a:ln>
                  </pic:spPr>
                </pic:pic>
              </a:graphicData>
            </a:graphic>
          </wp:inline>
        </w:drawing>
      </w:r>
    </w:p>
    <w:p w:rsidR="00943A79" w:rsidRDefault="00943A79" w:rsidP="00D42832">
      <w:pPr>
        <w:pStyle w:val="NormalWeb"/>
        <w:spacing w:before="0" w:beforeAutospacing="0" w:after="435" w:afterAutospacing="0"/>
        <w:jc w:val="both"/>
        <w:rPr>
          <w:ins w:id="44" w:author="Unknown"/>
          <w:rFonts w:ascii="Verdana" w:hAnsi="Verdana"/>
          <w:color w:val="222222"/>
          <w:sz w:val="25"/>
          <w:szCs w:val="25"/>
        </w:rPr>
      </w:pPr>
      <w:ins w:id="45" w:author="Unknown">
        <w:r>
          <w:rPr>
            <w:rFonts w:ascii="Verdana" w:hAnsi="Verdana"/>
            <w:color w:val="222222"/>
            <w:sz w:val="25"/>
            <w:szCs w:val="25"/>
          </w:rPr>
          <w:t>Lets consider a 3 phase power example for a motor. You can see this circuit has a DC source and an AC load and to convert the Direct Current into Alternating Current there are a bunch of IGBT’s which are connected to a controller. This controller will send a signal to each IGBT telling it when to open and close. These IGBT’s are paired together.</w:t>
        </w:r>
      </w:ins>
    </w:p>
    <w:p w:rsidR="00943A79" w:rsidRDefault="00943A79" w:rsidP="00D42832">
      <w:pPr>
        <w:jc w:val="both"/>
        <w:rPr>
          <w:ins w:id="46" w:author="Unknown"/>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13" name="Picture 13" descr="Inverter IGBT switching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verter IGBT switching animation"/>
                    <pic:cNvPicPr>
                      <a:picLocks noChangeAspect="1" noChangeArrowheads="1"/>
                    </pic:cNvPicPr>
                  </pic:nvPicPr>
                  <pic:blipFill>
                    <a:blip r:embed="rId32"/>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Default="00943A79" w:rsidP="00D42832">
      <w:pPr>
        <w:pStyle w:val="NormalWeb"/>
        <w:spacing w:before="0" w:beforeAutospacing="0" w:after="435" w:afterAutospacing="0"/>
        <w:jc w:val="both"/>
        <w:rPr>
          <w:ins w:id="47" w:author="Unknown"/>
          <w:rFonts w:ascii="Verdana" w:hAnsi="Verdana"/>
          <w:color w:val="222222"/>
          <w:sz w:val="25"/>
          <w:szCs w:val="25"/>
        </w:rPr>
      </w:pPr>
      <w:ins w:id="48" w:author="Unknown">
        <w:r>
          <w:rPr>
            <w:rFonts w:ascii="Verdana" w:hAnsi="Verdana"/>
            <w:color w:val="222222"/>
            <w:sz w:val="25"/>
            <w:szCs w:val="25"/>
          </w:rPr>
          <w:t>When the circuit is powered up, you can see the controller is switching pairs of IGBT’s to allow current to pass through them for a set amount of time so that the motor will experience an alternating current, in this example the alternating current is in 3 phases.</w:t>
        </w:r>
      </w:ins>
    </w:p>
    <w:p w:rsidR="00943A79" w:rsidRDefault="00943A79" w:rsidP="00D42832">
      <w:pPr>
        <w:pStyle w:val="Heading2"/>
        <w:spacing w:before="502" w:beforeAutospacing="0" w:after="335" w:afterAutospacing="0" w:line="636" w:lineRule="atLeast"/>
        <w:jc w:val="both"/>
        <w:rPr>
          <w:rFonts w:ascii="Arial" w:hAnsi="Arial" w:cs="Arial"/>
          <w:b w:val="0"/>
          <w:bCs w:val="0"/>
          <w:color w:val="111111"/>
          <w:sz w:val="45"/>
          <w:szCs w:val="45"/>
        </w:rPr>
      </w:pPr>
    </w:p>
    <w:p w:rsidR="00D42832" w:rsidRDefault="00D42832" w:rsidP="00D42832">
      <w:pPr>
        <w:pStyle w:val="Heading2"/>
        <w:spacing w:before="502" w:beforeAutospacing="0" w:after="335" w:afterAutospacing="0" w:line="636" w:lineRule="atLeast"/>
        <w:jc w:val="both"/>
        <w:rPr>
          <w:rFonts w:ascii="Arial" w:hAnsi="Arial" w:cs="Arial"/>
          <w:b w:val="0"/>
          <w:bCs w:val="0"/>
          <w:color w:val="111111"/>
          <w:sz w:val="45"/>
          <w:szCs w:val="45"/>
        </w:rPr>
      </w:pPr>
    </w:p>
    <w:p w:rsidR="00943A79" w:rsidRDefault="00943A79" w:rsidP="00D42832">
      <w:pPr>
        <w:pStyle w:val="Heading2"/>
        <w:spacing w:before="502" w:beforeAutospacing="0" w:after="335" w:afterAutospacing="0" w:line="636" w:lineRule="atLeast"/>
        <w:jc w:val="both"/>
        <w:rPr>
          <w:ins w:id="49" w:author="Unknown"/>
          <w:rFonts w:ascii="Arial" w:hAnsi="Arial" w:cs="Arial"/>
          <w:b w:val="0"/>
          <w:bCs w:val="0"/>
          <w:color w:val="111111"/>
          <w:sz w:val="45"/>
          <w:szCs w:val="45"/>
        </w:rPr>
      </w:pPr>
      <w:ins w:id="50" w:author="Unknown">
        <w:r>
          <w:rPr>
            <w:rFonts w:ascii="Arial" w:hAnsi="Arial" w:cs="Arial"/>
            <w:b w:val="0"/>
            <w:bCs w:val="0"/>
            <w:color w:val="111111"/>
            <w:sz w:val="45"/>
            <w:szCs w:val="45"/>
          </w:rPr>
          <w:lastRenderedPageBreak/>
          <w:t>How are inverters used to control motor speed</w:t>
        </w:r>
      </w:ins>
    </w:p>
    <w:p w:rsidR="00943A79" w:rsidRDefault="00943A79" w:rsidP="00D42832">
      <w:pPr>
        <w:pStyle w:val="NormalWeb"/>
        <w:spacing w:before="0" w:beforeAutospacing="0" w:after="435" w:afterAutospacing="0"/>
        <w:jc w:val="both"/>
        <w:rPr>
          <w:ins w:id="51" w:author="Unknown"/>
          <w:rFonts w:ascii="Verdana" w:hAnsi="Verdana"/>
          <w:color w:val="222222"/>
          <w:sz w:val="25"/>
          <w:szCs w:val="25"/>
        </w:rPr>
      </w:pPr>
      <w:ins w:id="52" w:author="Unknown">
        <w:r>
          <w:rPr>
            <w:rFonts w:ascii="Verdana" w:hAnsi="Verdana"/>
            <w:color w:val="222222"/>
            <w:sz w:val="25"/>
            <w:szCs w:val="25"/>
          </w:rPr>
          <w:t>If we take a closer look at the IGBT’s we’ll see that they actually open and close in a pulsating manner multiple times per cycle. This is known as pulse width modulation.</w:t>
        </w:r>
      </w:ins>
    </w:p>
    <w:p w:rsidR="00943A79" w:rsidRDefault="00943A79" w:rsidP="00D42832">
      <w:pPr>
        <w:pStyle w:val="NormalWeb"/>
        <w:spacing w:before="0" w:beforeAutospacing="0" w:after="435" w:afterAutospacing="0"/>
        <w:jc w:val="both"/>
        <w:rPr>
          <w:ins w:id="53" w:author="Unknown"/>
          <w:rFonts w:ascii="Verdana" w:hAnsi="Verdana"/>
          <w:color w:val="222222"/>
          <w:sz w:val="25"/>
          <w:szCs w:val="25"/>
        </w:rPr>
      </w:pPr>
      <w:ins w:id="54" w:author="Unknown">
        <w:r>
          <w:rPr>
            <w:rFonts w:ascii="Verdana" w:hAnsi="Verdana"/>
            <w:color w:val="222222"/>
            <w:sz w:val="25"/>
            <w:szCs w:val="25"/>
          </w:rPr>
          <w:t>Whats happening is the cycle has been broken up into multiple smaller segments, and the controller tells the IGBT’s how long to close for, during each segment.</w:t>
        </w:r>
      </w:ins>
    </w:p>
    <w:p w:rsidR="00943A79" w:rsidRDefault="00943A79" w:rsidP="00D42832">
      <w:pPr>
        <w:pStyle w:val="NormalWeb"/>
        <w:spacing w:before="0" w:beforeAutospacing="0" w:after="435" w:afterAutospacing="0"/>
        <w:jc w:val="both"/>
        <w:rPr>
          <w:ins w:id="55" w:author="Unknown"/>
          <w:rFonts w:ascii="Verdana" w:hAnsi="Verdana"/>
          <w:color w:val="222222"/>
          <w:sz w:val="25"/>
          <w:szCs w:val="25"/>
        </w:rPr>
      </w:pPr>
      <w:ins w:id="56" w:author="Unknown">
        <w:r>
          <w:rPr>
            <w:rFonts w:ascii="Verdana" w:hAnsi="Verdana"/>
            <w:color w:val="222222"/>
            <w:sz w:val="25"/>
            <w:szCs w:val="25"/>
          </w:rPr>
          <w:t>By opening and closing the switches at varing lengths of time during each segment of each cycle, the IGBT’s can allow varying amounts of current to flow through the circuit and into the motor.</w:t>
        </w:r>
      </w:ins>
    </w:p>
    <w:p w:rsidR="00943A79" w:rsidRDefault="00943A79" w:rsidP="00D42832">
      <w:pPr>
        <w:pStyle w:val="NormalWeb"/>
        <w:spacing w:before="0" w:beforeAutospacing="0" w:after="435" w:afterAutospacing="0"/>
        <w:jc w:val="both"/>
        <w:rPr>
          <w:ins w:id="57" w:author="Unknown"/>
          <w:rFonts w:ascii="Verdana" w:hAnsi="Verdana"/>
          <w:color w:val="222222"/>
          <w:sz w:val="25"/>
          <w:szCs w:val="25"/>
        </w:rPr>
      </w:pPr>
      <w:ins w:id="58" w:author="Unknown">
        <w:r>
          <w:rPr>
            <w:rFonts w:ascii="Verdana" w:hAnsi="Verdana"/>
            <w:color w:val="222222"/>
            <w:sz w:val="25"/>
            <w:szCs w:val="25"/>
          </w:rPr>
          <w:t>The result of this is that the average power over each segment will result in a sine wave pattern. The more segments the cycle is broken into, the smoother the sine wave will be and the closer it will mimic a real AC sine wave.</w:t>
        </w:r>
        <w:r>
          <w:rPr>
            <w:rFonts w:ascii="Verdana" w:hAnsi="Verdana"/>
            <w:color w:val="222222"/>
            <w:sz w:val="25"/>
            <w:szCs w:val="25"/>
          </w:rPr>
          <w:br/>
          <w:t>The motor will see the average value and will therefore experience a sine wave alternating current.</w:t>
        </w:r>
      </w:ins>
    </w:p>
    <w:p w:rsidR="00943A79" w:rsidRDefault="00943A79" w:rsidP="00D42832">
      <w:pPr>
        <w:jc w:val="both"/>
        <w:rPr>
          <w:ins w:id="59" w:author="Unknown"/>
          <w:rFonts w:ascii="Verdana" w:hAnsi="Verdana"/>
          <w:color w:val="222222"/>
          <w:sz w:val="25"/>
          <w:szCs w:val="25"/>
        </w:rPr>
      </w:pPr>
      <w:r>
        <w:rPr>
          <w:rFonts w:ascii="Verdana" w:hAnsi="Verdana"/>
          <w:noProof/>
          <w:color w:val="222222"/>
          <w:sz w:val="25"/>
          <w:szCs w:val="25"/>
        </w:rPr>
        <w:drawing>
          <wp:inline distT="0" distB="0" distL="0" distR="0">
            <wp:extent cx="3529965" cy="1988185"/>
            <wp:effectExtent l="19050" t="0" r="0" b="0"/>
            <wp:docPr id="14" name="Picture 14" descr="Pulse Width Modulation animation how invert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ulse Width Modulation animation how inverter works"/>
                    <pic:cNvPicPr>
                      <a:picLocks noChangeAspect="1" noChangeArrowheads="1"/>
                    </pic:cNvPicPr>
                  </pic:nvPicPr>
                  <pic:blipFill>
                    <a:blip r:embed="rId33"/>
                    <a:srcRect/>
                    <a:stretch>
                      <a:fillRect/>
                    </a:stretch>
                  </pic:blipFill>
                  <pic:spPr bwMode="auto">
                    <a:xfrm>
                      <a:off x="0" y="0"/>
                      <a:ext cx="3529965" cy="1988185"/>
                    </a:xfrm>
                    <a:prstGeom prst="rect">
                      <a:avLst/>
                    </a:prstGeom>
                    <a:noFill/>
                    <a:ln w="9525">
                      <a:noFill/>
                      <a:miter lim="800000"/>
                      <a:headEnd/>
                      <a:tailEnd/>
                    </a:ln>
                  </pic:spPr>
                </pic:pic>
              </a:graphicData>
            </a:graphic>
          </wp:inline>
        </w:drawing>
      </w:r>
    </w:p>
    <w:p w:rsidR="00943A79" w:rsidRDefault="00943A79" w:rsidP="00D42832">
      <w:pPr>
        <w:pStyle w:val="NormalWeb"/>
        <w:spacing w:before="0" w:beforeAutospacing="0" w:after="435" w:afterAutospacing="0"/>
        <w:jc w:val="both"/>
        <w:rPr>
          <w:ins w:id="60" w:author="Unknown"/>
          <w:rFonts w:ascii="Verdana" w:hAnsi="Verdana"/>
          <w:color w:val="222222"/>
          <w:sz w:val="25"/>
          <w:szCs w:val="25"/>
        </w:rPr>
      </w:pPr>
      <w:ins w:id="61" w:author="Unknown">
        <w:r>
          <w:rPr>
            <w:rFonts w:ascii="Verdana" w:hAnsi="Verdana"/>
            <w:color w:val="222222"/>
            <w:sz w:val="25"/>
            <w:szCs w:val="25"/>
          </w:rPr>
          <w:t>The controller can change the amount of time the IGBT’s are open to increase or decrease the frequency and wave length to control the motors speed, torque and direction and with a few additional control loops it can be used to exactly match the required loading to provide precise control of a system and unlock energy savings.</w:t>
        </w:r>
      </w:ins>
    </w:p>
    <w:p w:rsidR="00943A79" w:rsidRDefault="00943A79" w:rsidP="00D42832">
      <w:pPr>
        <w:ind w:left="-270"/>
        <w:jc w:val="both"/>
        <w:rPr>
          <w:sz w:val="28"/>
        </w:rPr>
      </w:pPr>
    </w:p>
    <w:p w:rsidR="009B6188" w:rsidRDefault="005A2175" w:rsidP="00D42832">
      <w:pPr>
        <w:ind w:left="-270"/>
        <w:jc w:val="both"/>
        <w:rPr>
          <w:sz w:val="28"/>
        </w:rPr>
      </w:pPr>
      <w:r>
        <w:rPr>
          <w:sz w:val="28"/>
        </w:rPr>
        <w:lastRenderedPageBreak/>
        <w:t xml:space="preserve">                                                </w:t>
      </w:r>
      <w:r w:rsidR="00A65578">
        <w:rPr>
          <w:noProof/>
        </w:rPr>
        <w:drawing>
          <wp:inline distT="0" distB="0" distL="0" distR="0">
            <wp:extent cx="5409686" cy="2913842"/>
            <wp:effectExtent l="19050" t="0" r="514" b="0"/>
            <wp:docPr id="43" name="Picture 43" descr="https://tse2.mm.bing.net/th?id=OIP.sO_zxz2ZGiUj-mMoUsC24wHaCi&amp;pid=Api&amp;P=0&amp;w=477&amp;h=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se2.mm.bing.net/th?id=OIP.sO_zxz2ZGiUj-mMoUsC24wHaCi&amp;pid=Api&amp;P=0&amp;w=477&amp;h=164"/>
                    <pic:cNvPicPr>
                      <a:picLocks noChangeAspect="1" noChangeArrowheads="1"/>
                    </pic:cNvPicPr>
                  </pic:nvPicPr>
                  <pic:blipFill>
                    <a:blip r:embed="rId34"/>
                    <a:srcRect/>
                    <a:stretch>
                      <a:fillRect/>
                    </a:stretch>
                  </pic:blipFill>
                  <pic:spPr bwMode="auto">
                    <a:xfrm>
                      <a:off x="0" y="0"/>
                      <a:ext cx="5419486" cy="2919121"/>
                    </a:xfrm>
                    <a:prstGeom prst="rect">
                      <a:avLst/>
                    </a:prstGeom>
                    <a:noFill/>
                    <a:ln w="9525">
                      <a:noFill/>
                      <a:miter lim="800000"/>
                      <a:headEnd/>
                      <a:tailEnd/>
                    </a:ln>
                  </pic:spPr>
                </pic:pic>
              </a:graphicData>
            </a:graphic>
          </wp:inline>
        </w:drawing>
      </w:r>
      <w:r>
        <w:rPr>
          <w:sz w:val="28"/>
        </w:rPr>
        <w:t xml:space="preserve">                 </w:t>
      </w:r>
    </w:p>
    <w:p w:rsidR="00A609F8" w:rsidRDefault="009B6188" w:rsidP="00D42832">
      <w:pPr>
        <w:ind w:left="-270"/>
        <w:jc w:val="both"/>
        <w:rPr>
          <w:sz w:val="28"/>
        </w:rPr>
      </w:pPr>
      <w:r>
        <w:rPr>
          <w:sz w:val="28"/>
        </w:rPr>
        <w:t xml:space="preserve">                                                                                 </w:t>
      </w:r>
    </w:p>
    <w:p w:rsidR="00A609F8" w:rsidRPr="00A609F8" w:rsidRDefault="00A609F8" w:rsidP="00A609F8">
      <w:pPr>
        <w:rPr>
          <w:sz w:val="28"/>
        </w:rPr>
      </w:pPr>
    </w:p>
    <w:p w:rsidR="00A609F8" w:rsidRDefault="00A609F8" w:rsidP="00A609F8">
      <w:pPr>
        <w:rPr>
          <w:sz w:val="28"/>
        </w:rPr>
      </w:pPr>
    </w:p>
    <w:p w:rsidR="009B6188" w:rsidRPr="00A609F8" w:rsidRDefault="00A609F8" w:rsidP="00A609F8">
      <w:pPr>
        <w:tabs>
          <w:tab w:val="left" w:pos="1719"/>
        </w:tabs>
        <w:rPr>
          <w:b/>
          <w:sz w:val="96"/>
        </w:rPr>
      </w:pPr>
      <w:r>
        <w:rPr>
          <w:sz w:val="28"/>
        </w:rPr>
        <w:tab/>
      </w:r>
      <w:r w:rsidRPr="00A609F8">
        <w:rPr>
          <w:b/>
          <w:sz w:val="28"/>
        </w:rPr>
        <w:t xml:space="preserve">             </w:t>
      </w:r>
      <w:r w:rsidRPr="00A609F8">
        <w:rPr>
          <w:b/>
          <w:sz w:val="96"/>
        </w:rPr>
        <w:t>Thank you!</w:t>
      </w:r>
    </w:p>
    <w:sectPr w:rsidR="009B6188" w:rsidRPr="00A609F8" w:rsidSect="003751AC">
      <w:pgSz w:w="12240" w:h="15840"/>
      <w:pgMar w:top="720" w:right="1440" w:bottom="63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13BB" w:rsidRDefault="000513BB" w:rsidP="00EA547B">
      <w:pPr>
        <w:spacing w:after="0" w:line="240" w:lineRule="auto"/>
      </w:pPr>
      <w:r>
        <w:separator/>
      </w:r>
    </w:p>
  </w:endnote>
  <w:endnote w:type="continuationSeparator" w:id="1">
    <w:p w:rsidR="000513BB" w:rsidRDefault="000513BB" w:rsidP="00EA54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13BB" w:rsidRDefault="000513BB" w:rsidP="00EA547B">
      <w:pPr>
        <w:spacing w:after="0" w:line="240" w:lineRule="auto"/>
      </w:pPr>
      <w:r>
        <w:separator/>
      </w:r>
    </w:p>
  </w:footnote>
  <w:footnote w:type="continuationSeparator" w:id="1">
    <w:p w:rsidR="000513BB" w:rsidRDefault="000513BB" w:rsidP="00EA54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516448"/>
    <w:multiLevelType w:val="hybridMultilevel"/>
    <w:tmpl w:val="E0220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E05C75"/>
    <w:multiLevelType w:val="multilevel"/>
    <w:tmpl w:val="87C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504C10"/>
    <w:multiLevelType w:val="hybridMultilevel"/>
    <w:tmpl w:val="865290D4"/>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3">
    <w:nsid w:val="67950E75"/>
    <w:multiLevelType w:val="hybridMultilevel"/>
    <w:tmpl w:val="33A81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useFELayout/>
  </w:compat>
  <w:rsids>
    <w:rsidRoot w:val="00A34520"/>
    <w:rsid w:val="000513BB"/>
    <w:rsid w:val="001E1353"/>
    <w:rsid w:val="003751AC"/>
    <w:rsid w:val="004B4D65"/>
    <w:rsid w:val="005A2175"/>
    <w:rsid w:val="00684B97"/>
    <w:rsid w:val="006A1B3D"/>
    <w:rsid w:val="007C62D1"/>
    <w:rsid w:val="00856B5D"/>
    <w:rsid w:val="00943A79"/>
    <w:rsid w:val="009B6188"/>
    <w:rsid w:val="009C1D93"/>
    <w:rsid w:val="00A34520"/>
    <w:rsid w:val="00A433D7"/>
    <w:rsid w:val="00A609F8"/>
    <w:rsid w:val="00A65578"/>
    <w:rsid w:val="00BD0C10"/>
    <w:rsid w:val="00BF0E81"/>
    <w:rsid w:val="00C02CFC"/>
    <w:rsid w:val="00C35D50"/>
    <w:rsid w:val="00C63646"/>
    <w:rsid w:val="00C87833"/>
    <w:rsid w:val="00D0617F"/>
    <w:rsid w:val="00D42832"/>
    <w:rsid w:val="00EA547B"/>
    <w:rsid w:val="00EA680A"/>
    <w:rsid w:val="00ED7A69"/>
    <w:rsid w:val="00EE155E"/>
    <w:rsid w:val="00FE68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646"/>
  </w:style>
  <w:style w:type="paragraph" w:styleId="Heading1">
    <w:name w:val="heading 1"/>
    <w:basedOn w:val="Normal"/>
    <w:next w:val="Normal"/>
    <w:link w:val="Heading1Char"/>
    <w:uiPriority w:val="9"/>
    <w:qFormat/>
    <w:rsid w:val="00943A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A54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A547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A547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452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2175"/>
    <w:rPr>
      <w:color w:val="0000FF" w:themeColor="hyperlink"/>
      <w:u w:val="single"/>
    </w:rPr>
  </w:style>
  <w:style w:type="paragraph" w:styleId="BalloonText">
    <w:name w:val="Balloon Text"/>
    <w:basedOn w:val="Normal"/>
    <w:link w:val="BalloonTextChar"/>
    <w:uiPriority w:val="99"/>
    <w:semiHidden/>
    <w:unhideWhenUsed/>
    <w:rsid w:val="00684B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B97"/>
    <w:rPr>
      <w:rFonts w:ascii="Tahoma" w:hAnsi="Tahoma" w:cs="Tahoma"/>
      <w:sz w:val="16"/>
      <w:szCs w:val="16"/>
    </w:rPr>
  </w:style>
  <w:style w:type="paragraph" w:styleId="ListParagraph">
    <w:name w:val="List Paragraph"/>
    <w:basedOn w:val="Normal"/>
    <w:uiPriority w:val="34"/>
    <w:qFormat/>
    <w:rsid w:val="00EE155E"/>
    <w:pPr>
      <w:ind w:left="720"/>
      <w:contextualSpacing/>
    </w:pPr>
  </w:style>
  <w:style w:type="character" w:customStyle="1" w:styleId="Heading2Char">
    <w:name w:val="Heading 2 Char"/>
    <w:basedOn w:val="DefaultParagraphFont"/>
    <w:link w:val="Heading2"/>
    <w:uiPriority w:val="9"/>
    <w:rsid w:val="00EA54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A547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A547B"/>
    <w:rPr>
      <w:rFonts w:ascii="Times New Roman" w:eastAsia="Times New Roman" w:hAnsi="Times New Roman" w:cs="Times New Roman"/>
      <w:b/>
      <w:bCs/>
      <w:sz w:val="24"/>
      <w:szCs w:val="24"/>
    </w:rPr>
  </w:style>
  <w:style w:type="character" w:customStyle="1" w:styleId="mw-headline">
    <w:name w:val="mw-headline"/>
    <w:basedOn w:val="DefaultParagraphFont"/>
    <w:rsid w:val="00EA547B"/>
  </w:style>
  <w:style w:type="character" w:customStyle="1" w:styleId="mw-editsection">
    <w:name w:val="mw-editsection"/>
    <w:basedOn w:val="DefaultParagraphFont"/>
    <w:rsid w:val="00EA547B"/>
  </w:style>
  <w:style w:type="character" w:customStyle="1" w:styleId="mw-editsection-bracket">
    <w:name w:val="mw-editsection-bracket"/>
    <w:basedOn w:val="DefaultParagraphFont"/>
    <w:rsid w:val="00EA547B"/>
  </w:style>
  <w:style w:type="paragraph" w:styleId="Header">
    <w:name w:val="header"/>
    <w:basedOn w:val="Normal"/>
    <w:link w:val="HeaderChar"/>
    <w:uiPriority w:val="99"/>
    <w:semiHidden/>
    <w:unhideWhenUsed/>
    <w:rsid w:val="00EA54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A547B"/>
  </w:style>
  <w:style w:type="paragraph" w:styleId="Footer">
    <w:name w:val="footer"/>
    <w:basedOn w:val="Normal"/>
    <w:link w:val="FooterChar"/>
    <w:uiPriority w:val="99"/>
    <w:semiHidden/>
    <w:unhideWhenUsed/>
    <w:rsid w:val="00EA54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A547B"/>
  </w:style>
  <w:style w:type="character" w:customStyle="1" w:styleId="Heading1Char">
    <w:name w:val="Heading 1 Char"/>
    <w:basedOn w:val="DefaultParagraphFont"/>
    <w:link w:val="Heading1"/>
    <w:uiPriority w:val="9"/>
    <w:rsid w:val="00943A79"/>
    <w:rPr>
      <w:rFonts w:asciiTheme="majorHAnsi" w:eastAsiaTheme="majorEastAsia" w:hAnsiTheme="majorHAnsi" w:cstheme="majorBidi"/>
      <w:b/>
      <w:bCs/>
      <w:color w:val="365F91" w:themeColor="accent1" w:themeShade="BF"/>
      <w:sz w:val="28"/>
      <w:szCs w:val="28"/>
    </w:rPr>
  </w:style>
  <w:style w:type="paragraph" w:customStyle="1" w:styleId="td-post-sub-title">
    <w:name w:val="td-post-sub-title"/>
    <w:basedOn w:val="Normal"/>
    <w:rsid w:val="00943A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d-post-date">
    <w:name w:val="td-post-date"/>
    <w:basedOn w:val="DefaultParagraphFont"/>
    <w:rsid w:val="00943A79"/>
  </w:style>
  <w:style w:type="character" w:styleId="Strong">
    <w:name w:val="Strong"/>
    <w:basedOn w:val="DefaultParagraphFont"/>
    <w:uiPriority w:val="22"/>
    <w:qFormat/>
    <w:rsid w:val="00943A79"/>
    <w:rPr>
      <w:b/>
      <w:bCs/>
    </w:rPr>
  </w:style>
</w:styles>
</file>

<file path=word/webSettings.xml><?xml version="1.0" encoding="utf-8"?>
<w:webSettings xmlns:r="http://schemas.openxmlformats.org/officeDocument/2006/relationships" xmlns:w="http://schemas.openxmlformats.org/wordprocessingml/2006/main">
  <w:divs>
    <w:div w:id="33628755">
      <w:bodyDiv w:val="1"/>
      <w:marLeft w:val="0"/>
      <w:marRight w:val="0"/>
      <w:marTop w:val="0"/>
      <w:marBottom w:val="0"/>
      <w:divBdr>
        <w:top w:val="none" w:sz="0" w:space="0" w:color="auto"/>
        <w:left w:val="none" w:sz="0" w:space="0" w:color="auto"/>
        <w:bottom w:val="none" w:sz="0" w:space="0" w:color="auto"/>
        <w:right w:val="none" w:sz="0" w:space="0" w:color="auto"/>
      </w:divBdr>
    </w:div>
    <w:div w:id="488324238">
      <w:bodyDiv w:val="1"/>
      <w:marLeft w:val="0"/>
      <w:marRight w:val="0"/>
      <w:marTop w:val="0"/>
      <w:marBottom w:val="0"/>
      <w:divBdr>
        <w:top w:val="none" w:sz="0" w:space="0" w:color="auto"/>
        <w:left w:val="none" w:sz="0" w:space="0" w:color="auto"/>
        <w:bottom w:val="none" w:sz="0" w:space="0" w:color="auto"/>
        <w:right w:val="none" w:sz="0" w:space="0" w:color="auto"/>
      </w:divBdr>
      <w:divsChild>
        <w:div w:id="1656838537">
          <w:marLeft w:val="0"/>
          <w:marRight w:val="0"/>
          <w:marTop w:val="0"/>
          <w:marBottom w:val="0"/>
          <w:divBdr>
            <w:top w:val="none" w:sz="0" w:space="0" w:color="auto"/>
            <w:left w:val="none" w:sz="0" w:space="0" w:color="auto"/>
            <w:bottom w:val="none" w:sz="0" w:space="0" w:color="auto"/>
            <w:right w:val="none" w:sz="0" w:space="0" w:color="auto"/>
          </w:divBdr>
          <w:divsChild>
            <w:div w:id="334042022">
              <w:marLeft w:val="0"/>
              <w:marRight w:val="0"/>
              <w:marTop w:val="0"/>
              <w:marBottom w:val="268"/>
              <w:divBdr>
                <w:top w:val="none" w:sz="0" w:space="0" w:color="auto"/>
                <w:left w:val="none" w:sz="0" w:space="0" w:color="auto"/>
                <w:bottom w:val="none" w:sz="0" w:space="0" w:color="auto"/>
                <w:right w:val="none" w:sz="0" w:space="0" w:color="auto"/>
              </w:divBdr>
              <w:divsChild>
                <w:div w:id="2006395573">
                  <w:marLeft w:val="0"/>
                  <w:marRight w:val="0"/>
                  <w:marTop w:val="0"/>
                  <w:marBottom w:val="0"/>
                  <w:divBdr>
                    <w:top w:val="none" w:sz="0" w:space="0" w:color="auto"/>
                    <w:left w:val="none" w:sz="0" w:space="0" w:color="auto"/>
                    <w:bottom w:val="none" w:sz="0" w:space="0" w:color="auto"/>
                    <w:right w:val="none" w:sz="0" w:space="0" w:color="auto"/>
                  </w:divBdr>
                  <w:divsChild>
                    <w:div w:id="1951469478">
                      <w:marLeft w:val="0"/>
                      <w:marRight w:val="33"/>
                      <w:marTop w:val="0"/>
                      <w:marBottom w:val="0"/>
                      <w:divBdr>
                        <w:top w:val="none" w:sz="0" w:space="0" w:color="auto"/>
                        <w:left w:val="none" w:sz="0" w:space="0" w:color="auto"/>
                        <w:bottom w:val="none" w:sz="0" w:space="0" w:color="auto"/>
                        <w:right w:val="none" w:sz="0" w:space="0" w:color="auto"/>
                      </w:divBdr>
                    </w:div>
                    <w:div w:id="1768188291">
                      <w:marLeft w:val="0"/>
                      <w:marRight w:val="33"/>
                      <w:marTop w:val="0"/>
                      <w:marBottom w:val="0"/>
                      <w:divBdr>
                        <w:top w:val="none" w:sz="0" w:space="0" w:color="auto"/>
                        <w:left w:val="none" w:sz="0" w:space="0" w:color="auto"/>
                        <w:bottom w:val="none" w:sz="0" w:space="0" w:color="auto"/>
                        <w:right w:val="none" w:sz="0" w:space="0" w:color="auto"/>
                      </w:divBdr>
                    </w:div>
                  </w:divsChild>
                </w:div>
                <w:div w:id="2038919166">
                  <w:marLeft w:val="368"/>
                  <w:marRight w:val="0"/>
                  <w:marTop w:val="0"/>
                  <w:marBottom w:val="0"/>
                  <w:divBdr>
                    <w:top w:val="none" w:sz="0" w:space="0" w:color="auto"/>
                    <w:left w:val="none" w:sz="0" w:space="0" w:color="auto"/>
                    <w:bottom w:val="none" w:sz="0" w:space="0" w:color="auto"/>
                    <w:right w:val="none" w:sz="0" w:space="0" w:color="auto"/>
                  </w:divBdr>
                </w:div>
              </w:divsChild>
            </w:div>
          </w:divsChild>
        </w:div>
        <w:div w:id="465120531">
          <w:marLeft w:val="0"/>
          <w:marRight w:val="0"/>
          <w:marTop w:val="0"/>
          <w:marBottom w:val="335"/>
          <w:divBdr>
            <w:top w:val="none" w:sz="0" w:space="0" w:color="auto"/>
            <w:left w:val="none" w:sz="0" w:space="0" w:color="auto"/>
            <w:bottom w:val="none" w:sz="0" w:space="0" w:color="auto"/>
            <w:right w:val="none" w:sz="0" w:space="0" w:color="auto"/>
          </w:divBdr>
          <w:divsChild>
            <w:div w:id="240069646">
              <w:marLeft w:val="-50"/>
              <w:marRight w:val="-50"/>
              <w:marTop w:val="0"/>
              <w:marBottom w:val="0"/>
              <w:divBdr>
                <w:top w:val="none" w:sz="0" w:space="0" w:color="auto"/>
                <w:left w:val="none" w:sz="0" w:space="0" w:color="auto"/>
                <w:bottom w:val="none" w:sz="0" w:space="0" w:color="auto"/>
                <w:right w:val="none" w:sz="0" w:space="0" w:color="auto"/>
              </w:divBdr>
              <w:divsChild>
                <w:div w:id="21068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4242">
          <w:marLeft w:val="0"/>
          <w:marRight w:val="0"/>
          <w:marTop w:val="268"/>
          <w:marBottom w:val="0"/>
          <w:divBdr>
            <w:top w:val="none" w:sz="0" w:space="0" w:color="auto"/>
            <w:left w:val="none" w:sz="0" w:space="0" w:color="auto"/>
            <w:bottom w:val="none" w:sz="0" w:space="0" w:color="auto"/>
            <w:right w:val="none" w:sz="0" w:space="0" w:color="auto"/>
          </w:divBdr>
          <w:divsChild>
            <w:div w:id="9517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3747">
      <w:bodyDiv w:val="1"/>
      <w:marLeft w:val="0"/>
      <w:marRight w:val="0"/>
      <w:marTop w:val="0"/>
      <w:marBottom w:val="0"/>
      <w:divBdr>
        <w:top w:val="none" w:sz="0" w:space="0" w:color="auto"/>
        <w:left w:val="none" w:sz="0" w:space="0" w:color="auto"/>
        <w:bottom w:val="none" w:sz="0" w:space="0" w:color="auto"/>
        <w:right w:val="none" w:sz="0" w:space="0" w:color="auto"/>
      </w:divBdr>
    </w:div>
    <w:div w:id="1915895996">
      <w:bodyDiv w:val="1"/>
      <w:marLeft w:val="0"/>
      <w:marRight w:val="0"/>
      <w:marTop w:val="0"/>
      <w:marBottom w:val="0"/>
      <w:divBdr>
        <w:top w:val="none" w:sz="0" w:space="0" w:color="auto"/>
        <w:left w:val="none" w:sz="0" w:space="0" w:color="auto"/>
        <w:bottom w:val="none" w:sz="0" w:space="0" w:color="auto"/>
        <w:right w:val="none" w:sz="0" w:space="0" w:color="auto"/>
      </w:divBdr>
      <w:divsChild>
        <w:div w:id="1562323147">
          <w:marLeft w:val="336"/>
          <w:marRight w:val="0"/>
          <w:marTop w:val="120"/>
          <w:marBottom w:val="312"/>
          <w:divBdr>
            <w:top w:val="none" w:sz="0" w:space="0" w:color="auto"/>
            <w:left w:val="none" w:sz="0" w:space="0" w:color="auto"/>
            <w:bottom w:val="none" w:sz="0" w:space="0" w:color="auto"/>
            <w:right w:val="none" w:sz="0" w:space="0" w:color="auto"/>
          </w:divBdr>
          <w:divsChild>
            <w:div w:id="1246841163">
              <w:marLeft w:val="0"/>
              <w:marRight w:val="0"/>
              <w:marTop w:val="0"/>
              <w:marBottom w:val="0"/>
              <w:divBdr>
                <w:top w:val="single" w:sz="6" w:space="3" w:color="C8CCD1"/>
                <w:left w:val="single" w:sz="6" w:space="3" w:color="C8CCD1"/>
                <w:bottom w:val="single" w:sz="6" w:space="3" w:color="C8CCD1"/>
                <w:right w:val="single" w:sz="6" w:space="3" w:color="C8CCD1"/>
              </w:divBdr>
            </w:div>
          </w:divsChild>
        </w:div>
        <w:div w:id="514345872">
          <w:marLeft w:val="336"/>
          <w:marRight w:val="0"/>
          <w:marTop w:val="120"/>
          <w:marBottom w:val="312"/>
          <w:divBdr>
            <w:top w:val="none" w:sz="0" w:space="0" w:color="auto"/>
            <w:left w:val="none" w:sz="0" w:space="0" w:color="auto"/>
            <w:bottom w:val="none" w:sz="0" w:space="0" w:color="auto"/>
            <w:right w:val="none" w:sz="0" w:space="0" w:color="auto"/>
          </w:divBdr>
          <w:divsChild>
            <w:div w:id="323123419">
              <w:marLeft w:val="0"/>
              <w:marRight w:val="0"/>
              <w:marTop w:val="0"/>
              <w:marBottom w:val="0"/>
              <w:divBdr>
                <w:top w:val="single" w:sz="6" w:space="3" w:color="C8CCD1"/>
                <w:left w:val="single" w:sz="6" w:space="3" w:color="C8CCD1"/>
                <w:bottom w:val="single" w:sz="6" w:space="3" w:color="C8CCD1"/>
                <w:right w:val="single" w:sz="6" w:space="3" w:color="C8CCD1"/>
              </w:divBdr>
            </w:div>
          </w:divsChild>
        </w:div>
      </w:divsChild>
    </w:div>
    <w:div w:id="1935286589">
      <w:bodyDiv w:val="1"/>
      <w:marLeft w:val="0"/>
      <w:marRight w:val="0"/>
      <w:marTop w:val="0"/>
      <w:marBottom w:val="0"/>
      <w:divBdr>
        <w:top w:val="none" w:sz="0" w:space="0" w:color="auto"/>
        <w:left w:val="none" w:sz="0" w:space="0" w:color="auto"/>
        <w:bottom w:val="none" w:sz="0" w:space="0" w:color="auto"/>
        <w:right w:val="none" w:sz="0" w:space="0" w:color="auto"/>
      </w:divBdr>
    </w:div>
    <w:div w:id="202887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Voltage" TargetMode="External"/><Relationship Id="rId18" Type="http://schemas.openxmlformats.org/officeDocument/2006/relationships/hyperlink" Target="https://en.wikipedia.org/wiki/Total_harmonic_distortion" TargetMode="External"/><Relationship Id="rId26" Type="http://schemas.openxmlformats.org/officeDocument/2006/relationships/image" Target="media/image4.gif"/><Relationship Id="rId3" Type="http://schemas.openxmlformats.org/officeDocument/2006/relationships/styles" Target="styles.xml"/><Relationship Id="rId21" Type="http://schemas.openxmlformats.org/officeDocument/2006/relationships/hyperlink" Target="https://en.wikipedia.org/wiki/Transformer" TargetMode="External"/><Relationship Id="rId34"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s://en.wikipedia.org/wiki/Alternating_current" TargetMode="External"/><Relationship Id="rId17" Type="http://schemas.openxmlformats.org/officeDocument/2006/relationships/hyperlink" Target="https://en.wikipedia.org/wiki/High-voltage_direct_current" TargetMode="External"/><Relationship Id="rId25" Type="http://schemas.openxmlformats.org/officeDocument/2006/relationships/image" Target="media/image3.gif"/><Relationship Id="rId33" Type="http://schemas.openxmlformats.org/officeDocument/2006/relationships/image" Target="media/image11.gif"/><Relationship Id="rId2" Type="http://schemas.openxmlformats.org/officeDocument/2006/relationships/numbering" Target="numbering.xml"/><Relationship Id="rId16" Type="http://schemas.openxmlformats.org/officeDocument/2006/relationships/hyperlink" Target="https://en.wikipedia.org/wiki/Rectifier" TargetMode="External"/><Relationship Id="rId20" Type="http://schemas.openxmlformats.org/officeDocument/2006/relationships/hyperlink" Target="https://en.wikipedia.org/wiki/Utility_frequency"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Direct_current" TargetMode="External"/><Relationship Id="rId24" Type="http://schemas.openxmlformats.org/officeDocument/2006/relationships/image" Target="media/image2.png"/><Relationship Id="rId32" Type="http://schemas.openxmlformats.org/officeDocument/2006/relationships/image" Target="media/image10.gif"/><Relationship Id="rId5" Type="http://schemas.openxmlformats.org/officeDocument/2006/relationships/webSettings" Target="webSettings.xml"/><Relationship Id="rId15" Type="http://schemas.openxmlformats.org/officeDocument/2006/relationships/hyperlink" Target="https://en.wikipedia.org/wiki/Electronic_oscillator" TargetMode="External"/><Relationship Id="rId23" Type="http://schemas.openxmlformats.org/officeDocument/2006/relationships/hyperlink" Target="https://theengineeringmindset.com/wp-content/uploads/2017/12/how-inverters-work-article-cover.png" TargetMode="External"/><Relationship Id="rId28" Type="http://schemas.openxmlformats.org/officeDocument/2006/relationships/image" Target="media/image6.gif"/><Relationship Id="rId36" Type="http://schemas.openxmlformats.org/officeDocument/2006/relationships/theme" Target="theme/theme1.xml"/><Relationship Id="rId10" Type="http://schemas.openxmlformats.org/officeDocument/2006/relationships/hyperlink" Target="https://en.wikipedia.org/wiki/Power_electronics" TargetMode="External"/><Relationship Id="rId19" Type="http://schemas.openxmlformats.org/officeDocument/2006/relationships/hyperlink" Target="https://en.wikipedia.org/wiki/Boost_converter"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nirajkumar31447@gmail.com" TargetMode="External"/><Relationship Id="rId14" Type="http://schemas.openxmlformats.org/officeDocument/2006/relationships/hyperlink" Target="https://en.wikipedia.org/wiki/Electrical_power" TargetMode="External"/><Relationship Id="rId22" Type="http://schemas.openxmlformats.org/officeDocument/2006/relationships/hyperlink" Target="https://en.wikipedia.org/wiki/Switch-mode_power_supply" TargetMode="External"/><Relationship Id="rId27" Type="http://schemas.openxmlformats.org/officeDocument/2006/relationships/image" Target="media/image5.gif"/><Relationship Id="rId30" Type="http://schemas.openxmlformats.org/officeDocument/2006/relationships/image" Target="media/image8.gi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E3A178-F657-4101-924A-785604522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10</Pages>
  <Words>2089</Words>
  <Characters>11908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10</cp:revision>
  <dcterms:created xsi:type="dcterms:W3CDTF">2021-03-31T07:36:00Z</dcterms:created>
  <dcterms:modified xsi:type="dcterms:W3CDTF">2021-04-03T13:59:00Z</dcterms:modified>
</cp:coreProperties>
</file>